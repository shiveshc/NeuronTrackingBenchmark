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CBDB7E" w14:textId="77777777" w:rsidR="00132B78" w:rsidRDefault="02E501E3" w:rsidP="00101147">
      <w:pPr>
        <w:pStyle w:val="Title"/>
        <w:pPrChange w:id="1" w:author="Shivesh Chaudhary" w:date="2025-08-06T16:37:00Z" w16du:dateUtc="2025-08-06T11:07:00Z">
          <w:pPr>
            <w:pStyle w:val="Heading1"/>
            <w:spacing w:before="240"/>
          </w:pPr>
        </w:pPrChange>
      </w:pPr>
      <w:bookmarkStart w:id="2" w:name="_Toc107625699"/>
      <w:r>
        <w:t>B</w:t>
      </w:r>
      <w:commentRangeStart w:id="3"/>
      <w:commentRangeStart w:id="4"/>
      <w:commentRangeStart w:id="5"/>
      <w:r>
        <w:t>enchmarkin</w:t>
      </w:r>
      <w:commentRangeEnd w:id="3"/>
      <w:r w:rsidR="00132B78">
        <w:commentReference w:id="3"/>
      </w:r>
      <w:commentRangeEnd w:id="4"/>
      <w:r w:rsidR="00132B78">
        <w:commentReference w:id="4"/>
      </w:r>
      <w:commentRangeEnd w:id="5"/>
      <w:r w:rsidR="00132B78">
        <w:commentReference w:id="5"/>
      </w:r>
      <w:r>
        <w:t xml:space="preserve">g multi-object tracking for </w:t>
      </w:r>
      <w:r w:rsidRPr="02E501E3">
        <w:rPr>
          <w:i/>
          <w:iCs/>
        </w:rPr>
        <w:t>C. elegans</w:t>
      </w:r>
      <w:r>
        <w:t xml:space="preserve"> whole-brain imaging</w:t>
      </w:r>
      <w:bookmarkEnd w:id="2"/>
    </w:p>
    <w:p w14:paraId="3E7A9F1C" w14:textId="77777777" w:rsidR="00132B78" w:rsidRDefault="1EACF65A" w:rsidP="00101147">
      <w:pPr>
        <w:pStyle w:val="Heading1"/>
        <w:spacing w:after="0" w:line="240" w:lineRule="auto"/>
        <w:pPrChange w:id="6" w:author="Shivesh Chaudhary" w:date="2025-08-06T16:38:00Z" w16du:dateUtc="2025-08-06T11:08:00Z">
          <w:pPr>
            <w:pStyle w:val="Heading2"/>
            <w:spacing w:before="240"/>
          </w:pPr>
        </w:pPrChange>
      </w:pPr>
      <w:bookmarkStart w:id="7" w:name="_Toc107625700"/>
      <w:r>
        <w:t>Introduction</w:t>
      </w:r>
      <w:bookmarkEnd w:id="7"/>
    </w:p>
    <w:p w14:paraId="2147BD28" w14:textId="165F71EF" w:rsidR="00132B78" w:rsidRDefault="44D5F7B6" w:rsidP="66F40763">
      <w:pPr>
        <w:widowControl w:val="0"/>
        <w:spacing w:before="0" w:after="0" w:line="240" w:lineRule="auto"/>
        <w:ind w:firstLine="720"/>
      </w:pPr>
      <w:r>
        <w:t xml:space="preserve">Recently developed fast volumetric imaging techniques enable researchers to capture neuron activity dynamics of the entire brain in small organisms, such as those of zebrafish, </w:t>
      </w:r>
      <w:r w:rsidRPr="44D5F7B6">
        <w:rPr>
          <w:i/>
          <w:iCs/>
        </w:rPr>
        <w:t>C. elegans</w:t>
      </w:r>
      <w:r>
        <w:t xml:space="preserve"> and </w:t>
      </w:r>
      <w:ins w:id="8" w:author="Hang Lu" w:date="2025-06-29T15:21:00Z">
        <w:r>
          <w:t>D</w:t>
        </w:r>
      </w:ins>
      <w:del w:id="9" w:author="Hang Lu" w:date="2025-06-29T15:21:00Z">
        <w:r w:rsidR="00132B78" w:rsidDel="44D5F7B6">
          <w:delText>d</w:delText>
        </w:r>
      </w:del>
      <w:r>
        <w:t xml:space="preserve">rosophila, at </w:t>
      </w:r>
      <w:del w:id="10" w:author="Hang Lu" w:date="2025-06-29T15:21:00Z">
        <w:r w:rsidR="00132B78" w:rsidDel="44D5F7B6">
          <w:delText xml:space="preserve">single cell </w:delText>
        </w:r>
      </w:del>
      <w:r>
        <w:t>high spatiotemporal resolution</w:t>
      </w:r>
      <w:r w:rsidR="00132B78">
        <w:fldChar w:fldCharType="begin" w:fldLock="1"/>
      </w:r>
      <w:r w:rsidR="007945EE">
        <w:instrText xml:space="preserve">ADDIN CSL_CITATION {"citationItems":[{"id":"ITEM-1","itemData":{"DOI":"10.1038/nature11057","ISBN":"0028-0836\\r1476-4687","ISSN":"0028-0836","PMID":"27490481","abstract":"Mapping specific sensory features to future motor actions is a crucial capability of mammalian nervous systems. We investigated the role of visual (V1), posterior parietal (PPC), and frontal motor (fMC) cortices for sensorimotor mapping in mice during performance of a memory-guided visual discrimination task. Large-scale calcium imaging revealed that V1, PPC, and fMC neurons exhibited heterogeneous responses spanning all task epochs (stimulus, delay, response). Population analyses demonstrated unique encoding of stimulus identity and behavioral choice information across regions, with V1 encoding stimulus, fMC encoding choice even early in the trial, and PPC multiplexing the two variables. Optogenetic inhibition during behavior revealed that all regions were necessary during the stimulus epoch, but only fMC was required during the delay and response epochs. Stimulus identity can thus be rapidly transformed into behavioral choice, requiring V1, PPC, and fMC during the transformation period, but only fMC for maintaining the choice in memory prior to execution.","author":[{"dropping-particle":"","family":"Ahrens","given":"Misha B.","non-dropping-particle":"","parse-names":false,"suffix":""},{"dropping-particle":"","family":"Li","given":"Jennifer M.","non-dropping-particle":"","parse-names":false,"suffix":""},{"dropping-particle":"","family":"Orger","given":"Michael B.","non-dropping-particle":"","parse-names":false,"suffix":""},{"dropping-particle":"","family":"Robson","given":"Drew N.","non-dropping-particle":"","parse-names":false,"suffix":""},{"dropping-particle":"","family":"Schier","given":"Alexander F.","non-dropping-particle":"","parse-names":false,"suffix":""},{"dropping-particle":"","family":"Engert","given":"Florian","non-dropping-particle":"","parse-names":false,"suffix":""},{"dropping-particle":"","family":"Portugues","given":"Ruben","non-dropping-particle":"","parse-names":false,"suffix":""},{"dropping-particle":"","family":"Robson","given":"DN.","non-dropping-particle":"","parse-names":false,"suffix":""},{"dropping-particle":"","family":"Schier","given":"AF.","non-dropping-particle":"","parse-names":false,"suffix":""},{"dropping-particle":"","family":"Engert","given":"F.","non-dropping-particle":"","parse-names":false,"suffix":""},{"dropping-particle":"","family":"Portugues","given":"R.","non-dropping-particle":"","parse-names":false,"suffix":""},{"dropping-particle":"","family":"Andermann","given":"ML.","non-dropping-particle":"","parse-names":false,"suffix":""},{"dropping-particle":"","family":"Gilfoy","given":"NB.","non-dropping-particle":"","parse-names":false,"suffix":""},{"dropping-particle":"","family":"Goldey","given":"GJ.","non-dropping-particle":"","parse-names":false,"suffix":""},{"dropping-particle":"","family":"Sachdev","given":"RN.","non-dropping-particle":"","parse-names":false,"suffix":""},{"dropping-particle":"","family":"Wölfel","given":"M.","non-dropping-particle":"","parse-names":false,"suffix":""},{"dropping-particle":"","family":"McCormick","given":"DA.","non-dropping-particle":"","parse-names":false,"suffix":""},{"dropping-particle":"","family":"Reid","given":"RC.","non-dropping-particle":"","parse-names":false,"suffix":""},{"dropping-particle":"","family":"Levene","given":"MJ.","non-dropping-particle":"","parse-names":false,"suffix":""},{"dropping-particle":"","family":"Andermann","given":"ML.","non-dropping-particle":"","parse-names":false,"suffix":""},{"dropping-particle":"","family":"Kerlin","given":"AM.","non-dropping-particle":"","parse-names":false,"suffix":""},{"dropping-particle":"","family":"Reid","given":"RC.","non-dropping-particle":"","parse-names":false,"suffix":""},{"dropping-particle":"","family":"Andersen","given":"RA.","non-dropping-particle":"","parse-names":false,"suffix":""},{"dropping-particle":"","family":"Cui","given":"H.","non-dropping-particle":"","parse-names":false,"suffix":""},{"dropping-particle":"","family":"Baeg","given":"EH.","non-dropping-particle":"","parse-names":false,"suffix":""},{"dropping-particle":"","family":"Kim","given":"YB.","non-dropping-particle":"","parse-names":false,"suffix":""},{"dropping-particle":"","family":"Huh","given":"K.","non-dropping-particle":"","parse-names":false,"suffix":""},{"dropping-particle":"","family":"Mook-Jung","given":"I.","non-dropping-particle":"","parse-names":false,"suffix":""},{"dropping-particle":"","family":"Kim","given":"HT.","non-dropping-particle":"","parse-names":false,"suffix":""},{"dropping-particle":"","family":"Jung","given":"MW.","non-dropping-particle":"","parse-names":false,"suffix":""},{"dropping-particle":"","family":"Barretto","given":"RP.","non-dropping-particle":"","parse-names":false,"suffix":""},{"dropping-particle":"","family":"Schnitzer","given":"MJ.","non-dropping-particle":"","parse-names":false,"suffix":""},{"dropping-particle":"","family":"Bauer","given":"RH.","non-dropping-particle":"","parse-names":false,"suffix":""},{"dropping-particle":"","family":"Fuster","given":"JM.","non-dropping-particle":"","parse-names":false,"suffix":""},{"dropping-particle":"","family":"Bennur","given":"S.","non-dropping-particle":"","parse-names":false,"suffix":""},{"dropping-particle":"","family":"Gold","given":"JI.","non-dropping-particle":"","parse-names":false,"suffix":""},{"dropping-particle":"","family":"Bisley","given":"JW.","non-dropping-particle":"","parse-names":false,"suffix":""},{"dropping-particle":"","family":"Zaksas","given":"D.","non-dropping-particle":"","parse-names":false,"suffix":""},{"dropping-particle":"","family":"Pasternak","given":"T.","non-dropping-particle":"","parse-names":false,"suffix":""},{"dropping-particle":"","family":"Brainard","given":"DH.","non-dropping-particle":"","parse-names":false,"suffix":""},{"dropping-particle":"","family":"Brecht","given":"M.","non-dropping-particle":"","parse-names":false,"suffix":""},{"dropping-particle":"","family":"Britten","given":"KH.","non-dropping-particle":"","parse-names":false,"suffix":""},{"dropping-particle":"","family":"Shadlen","given":"MN.","non-dropping-particle":"","parse-names":false,"suffix":""},{"dropping-particle":"","family":"Newsome","given":"WT.","non-dropping-particle":"","parse-names":false,"suffix":""},{"dropping-particle":"","family":"Movshon","given":"JA.","non-dropping-particle":"","parse-names":false,"suffix":""},{"dropping-particle":"","family":"Carandini","given":"M.","non-dropping-particle":"","parse-names":false,"suffix":""},{"dropping-particle":"","family":"Churchland","given":"AK.","non-dropping-particle":"","parse-names":false,"suffix":""},{"dropping-particle":"","family":"Chafee","given":"MV.","non-dropping-particle":"","parse-names":false,"suffix":""},{"dropping-particle":"","family":"Goldman-Rakic","given":"PS.","non-dropping-particle":"","parse-names":false,"suffix":""},{"dropping-particle":"","family":"Chafee","given":"MV.","non-dropping-particle":"","parse-names":false,"suffix":""},{"dropping-particle":"","family":"Goldman-Rakic","given":"PS.","non-dropping-particle":"","parse-names":false,"suffix":""},{"dropping-particle":"","family":"Chen","given":"TW.","non-dropping-particle":"","parse-names":false,"suffix":""},{"dropping-particle":"","family":"Wardill","given":"TJ.","non-dropping-particle":"","parse-names":false,"suffix":""},{"dropping-particle":"","family":"Sun","given":"Y.","non-dropping-particle":"","parse-names":false,"suffix":""},{"dropping-particle":"","family":"Pulver","given":"SR.","non-dropping-particle":"","parse-names":false,"suffix":""},{"dropping-particle":"","family":"Renninger","given":"SL.","non-dropping-particle":"","parse-names":false,"suffix":""},{"dropping-particle":"","family":"Baohan","given":"A.","non-dropping-particle":"","parse-names":false,"suffix":""},{"dropping-particle":"","family":"Schreiter","given":"ER.","non-dropping-particle":"","parse-names":false,"suffix":""},{"dropping-particle":"","family":"Kerr","given":"RA.","non-dropping-particle":"","parse-names":false,"suffix":""},{"dropping-particle":"","family":"Orger","given":"MB.","non-dropping-particle":"","parse-names":false,"suffix":""},{"dropping-particle":"","family":"Jayaraman","given":"V.","non-dropping-particle":"","parse-names":false,"suffix":""},{"dropping-particle":"","family":"Looger","given":"LL.","non-dropping-particle":"","parse-names":false,"suffix":""},{"dropping-particle":"","family":"Svoboda","given":"K.","non-dropping-particle":"","parse-names":false,"suffix":""},{"dropping-particle":"","family":"Kim","given":"DS.","non-dropping-particle":"","parse-names":false,"suffix":""},{"dropping-particle":"","family":"Compte","given":"A.","non-dropping-particle":"","parse-names":false,"suffix":""},{"dropping-particle":"","family":"Brunel","given":"N.","non-dropping-particle":"","parse-names":false,"suffix":""},{"dropping-particle":"","family":"Goldman-Rakic","given":"PS.","non-dropping-particle":"","parse-names":false,"suffix":""},{"dropping-particle":"","family":"Wang","given":"XJ.","non-dropping-particle":"","parse-names":false,"suffix":""},{"dropping-particle":"","family":"Constantinidis","given":"C.","non-dropping-particle":"","parse-names":false,"suffix":""},{"dropping-particle":"","family":"Steinmetz","given":"MA.","non-dropping-particle":"","parse-names":false,"suffix":""},{"dropping-particle":"de","family":"Lafuente","given":"V.","non-dropping-particle":"","parse-names":false,"suffix":""},{"dropping-particle":"","family":"Romo","given":"R.","non-dropping-particle":"","parse-names":false,"suffix":""},{"dropping-particle":"di","family":"Pellegrino","given":"G.","non-dropping-particle":"","parse-names":false,"suffix":""},{"dropping-particle":"","family":"Wise","given":"SP.","non-dropping-particle":"","parse-names":false,"suffix":""},{"dropping-particle":"","family":"Ding","given":"L.","non-dropping-particle":"","parse-names":false,"suffix":""},{"dropping-particle":"","family":"Gold","given":"JI.","non-dropping-particle":"","parse-names":false,"suffix":""},{"dropping-particle":"","family":"Erlich","given":"JC.","non-dropping-particle":"","parse-names":false,"suffix":""},{"dropping-particle":"","family":"Bialek","given":"M.","non-dropping-particle":"","parse-names":false,"suffix":""},{"dropping-particle":"","family":"Brody","given":"CD.","non-dropping-particle":"","parse-names":false,"suffix":""},{"dropping-particle":"","family":"Erlich","given":"JC.","non-dropping-particle":"","parse-names":false,"suffix":""},{"dropping-particle":"","family":"Brunton","given":"BW.","non-dropping-particle":"","parse-names":false,"suffix":""},{"dropping-particle":"","family":"Duan","given":"CA.","non-dropping-particle":"","parse-names":false,"suffix":""},{"dropping-particle":"","family":"Hanks","given":"TD.","non-dropping-particle":"","parse-names":false,"suffix":""},{"dropping-particle":"","family":"Brody","given":"CD.","non-dropping-particle":"","parse-names":false,"suffix":""},{"dropping-particle":"","family":"Filonov","given":"GS.","non-dropping-particle":"","parse-names":false,"suffix":""},{"dropping-particle":"","family":"Piatkevich","given":"KD.","non-dropping-particle":"","parse-names":false,"suffix":""},{"dropping-particle":"","family":"Ting","given":"LM.","non-dropping-particle":"","parse-names":false,"suffix":""},{"dropping-particle":"","family":"Zhang","given":"J.","non-dropping-particle":"","parse-names":false,"suffix":""},{"dropping-particle":"","family":"Kim","given":"K.","non-dropping-particle":"","parse-names":false,"suffix":""},{"dropping-particle":"","family":"Verkhusha","given":"VV.","non-dropping-particle":"","parse-names":false,"suffix":""},{"dropping-particle":"","family":"Freedman","given":"DJ.","non-dropping-particle":"","parse-names":false,"suffix":""},{"dropping-particle":"","family":"Assad","given":"JA.","non-dropping-particle":"","parse-names":false,"suffix":""},{"dropping-particle":"","family":"Fujisawa","given":"S.","non-dropping-particle":"","parse-names":false,"suffix":""},{"dropping-particle":"","family":"Amarasingham","given":"A.","non-dropping-particle":"","parse-names":false,"suffix":""},{"dropping-particle":"","family":"Harrison","given":"MT.","non-dropping-particle":"","parse-names":false,"suffix":""},{"dropping-particle":"","family":"Buzsáki","given":"G.","non-dropping-particle":"","parse-names":false,"suffix":""},{"dropping-particle":"","family":"Funahashi","given":"S.","non-dropping-particle":"","parse-names":false,"suffix":""},{"dropping-particle":"","family":"Bruce","given":"CJ.","non-dropping-particle":"","parse-names":false,"suffix":""},{"dropping-particle":"","family":"Goldman-Rakic","given":"PS.","non-dropping-particle":"","parse-names":false,"suffix":""},{"dropping-particle":"","family":"Fuster","given":"JM.","non-dropping-particle":"","parse-names":false,"suffix":""},{"dropping-particle":"","family":"Alexander","given":"GE.","non-dropping-particle":"","parse-names":false,"suffix":""},{"dropping-particle":"","family":"Fuster","given":"JM.","non-dropping-particle":"","parse-names":false,"suffix":""},{"dropping-particle":"","family":"Alexander","given":"GE.","non-dropping-particle":"","parse-names":false,"suffix":""},{"dropping-particle":"","family":"Garrett","given":"ME.","non-dropping-particle":"","parse-names":false,"suffix":""},{"dropping-particle":"","family":"Nauhaus","given":"I.","non-dropping-particle":"","parse-names":false,"suffix":""},{"dropping-particle":"","family":"Marshel","given":"JH.","non-dropping-particle":"","parse-names":false,"suffix":""},{"dropping-particle":"","family":"Callaway","given":"EM.","non-dropping-particle":"","parse-names":false,"suffix":""},{"dropping-particle":"","family":"Gisquet-Verrier","given":"P.","non-dropping-particle":"","parse-names":false,"suffix":""},{"dropping-particle":"","family":"Delatour","given":"B.","non-dropping-particle":"","parse-names":false,"suffix":""},{"dropping-particle":"","family":"Glickfeld","given":"LL.","non-dropping-particle":"","parse-names":false,"suffix":""},{"dropping-particle":"","family":"Histed","given":"MH.","non-dropping-particle":"","parse-names":false,"suffix":""},{"dropping-particle":"","family":"Maunsell","given":"JH.","non-dropping-particle":"","parse-names":false,"suffix":""},{"dropping-particle":"","family":"Gold","given":"JI.","non-dropping-particle":"","parse-names":false,"suffix":""},{"dropping-particle":"","family":"Shadlen","given":"MN.","non-dropping-particle":"","parse-names":false,"suffix":""},{"dropping-particle":"","family":"Goldman","given":"MS.","non-dropping-particle":"","parse-names":false,"suffix":""},{"dropping-particle":"","family":"Levine","given":"JH.","non-dropping-particle":"","parse-names":false,"suffix":""},{"dropping-particle":"","family":"Major","given":"G.","non-dropping-particle":"","parse-names":false,"suffix":""},{"dropping-particle":"","family":"Tank","given":"DW.","non-dropping-particle":"","parse-names":false,"suffix":""},{"dropping-particle":"","family":"Seung","given":"HS.","non-dropping-particle":"","parse-names":false,"suffix":""},{"dropping-particle":"","family":"Guo","given":"ZV.","non-dropping-particle":"","parse-names":false,"suffix":""},{"dropping-particle":"","family":"Li","given":"N.","non-dropping-particle":"","parse-names":false,"suffix":""},{"dropping-particle":"","family":"Huber","given":"D.","non-dropping-particle":"","parse-names":false,"suffix":""},{"dropping-particle":"","family":"Ophir","given":"E.","non-dropping-particle":"","parse-names":false,"suffix":""},{"dropping-particle":"","family":"Gutnisky","given":"D.","non-dropping-particle":"","parse-names":false,"suffix":""},{"dropping-particle":"","family":"Ting","given":"JT.","non-dropping-particle":"","parse-names":false,"suffix":""},{"dropping-particle":"","family":"Feng","given":"G.","non-dropping-particle":"","parse-names":false,"suffix":""},{"dropping-particle":"","family":"Svoboda","given":"K.","non-dropping-particle":"","parse-names":false,"suffix":""},{"dropping-particle":"","family":"Hanks","given":"TD.","non-dropping-particle":"","parse-names":false,"suffix":""},{"dropping-particle":"","family":"Ditterich","given":"J.","non-dropping-particle":"","parse-names":false,"suffix":""},{"dropping-particle":"","family":"Shadlen","given":"MN.","non-dropping-particle":"","parse-names":false,"suffix":""},{"dropping-particle":"","family":"Hanks","given":"TD.","non-dropping-particle":"","parse-names":false,"suffix":""},{"dropping-particle":"","family":"Kopec","given":"CD.","non-dropping-particle":"","parse-names":false,"suffix":""},{"dropping-particle":"","family":"Brunton","given":"BW.","non-dropping-particle":"","parse-names":false,"suffix":""},{"dropping-particle":"","family":"Duan","given":"CA.","non-dropping-particle":"","parse-names":false,"suffix":""},{"dropping-particle":"","family":"Erlich","given":"JC.","non-dropping-particle":"","parse-names":false,"suffix":""},{"dropping-particle":"","family":"Brody","given":"CD.","non-dropping-particle":"","parse-names":false,"suffix":""},{"dropping-particle":"","family":"Harvey","given":"CD.","non-dropping-particle":"","parse-names":false,"suffix":""},{"dropping-particle":"","family":"Coen","given":"P.","non-dropping-particle":"","parse-names":false,"suffix":""},{"dropping-particle":"","family":"Tank","given":"DW.","non-dropping-particle":"","parse-names":false,"suffix":""},{"dropping-particle":"","family":"Hernández","given":"A.","non-dropping-particle":"","parse-names":false,"suffix":""},{"dropping-particle":"","family":"Nácher","given":"V.","non-dropping-particle":"","parse-names":false,"suffix":""},{"dropping-particle":"","family":"Luna","given":"R.","non-dropping-particle":"","parse-names":false,"suffix":""},{"dropping-particle":"","family":"Zainos","given":"A.","non-dropping-particle":"","parse-names":false,"suffix":""},{"dropping-particle":"","family":"Lemus","given":"L.","non-dropping-particle":"","parse-names":false,"suffix":""},{"dropping-particle":"","family":"Alvarez","given":"M.","non-dropping-particle":"","parse-names":false,"suffix":""},{"dropping-particle":"","family":"Vázquez","given":"Y.","non-dropping-particle":"","parse-names":false,"suffix":""},{"dropping-particle":"","family":"Camarillo","given":"L.","non-dropping-particle":"","parse-names":false,"suffix":""},{"dropping-particle":"","family":"Romo","given":"R.","non-dropping-particle":"","parse-names":false,"suffix":""},{"dropping-particle":"","family":"Huber","given":"D.","non-dropping-particle":"","parse-names":false,"suffix":""},{"dropping-particle":"","family":"Gutnisky","given":"DA.","non-dropping-particle":"","parse-names":false,"suffix":""},{"dropping-particle":"","family":"Peron","given":"S.","non-dropping-particle":"","parse-names":false,"suffix":""},{"dropping-particle":"","family":"O'Connor","given":"DH.","non-dropping-particle":"","parse-names":false,"suffix":""},{"dropping-particle":"","family":"Wiegert","given":"JS.","non-dropping-particle":"","parse-names":false,"suffix":""},{"dropping-particle":"","family":"Tian","given":"L.","non-dropping-particle":"","parse-names":false,"suffix":""},{"dropping-particle":"","family":"Oertner","given":"TG.","non-dropping-particle":"","parse-names":false,"suffix":""},{"dropping-particle":"","family":"Looger","given":"LL.","non-dropping-particle":"","parse-names":false,"suffix":""},{"dropping-particle":"","family":"Svoboda","given":"K.","non-dropping-particle":"","parse-names":false,"suffix":""},{"dropping-particle":"","family":"Kampa","given":"BM.","non-dropping-particle":"","parse-names":false,"suffix":""},{"dropping-particle":"","family":"Roth","given":"MM.","non-dropping-particle":"","parse-names":false,"suffix":""},{"dropping-particle":"","family":"Göbel","given":"W.","non-dropping-particle":"","parse-names":false,"suffix":""},{"dropping-particle":"","family":"Helmchen","given":"F.","non-dropping-particle":"","parse-names":false,"suffix":""},{"dropping-particle":"","family":"Kawagoe","given":"R.","non-dropping-particle":"","parse-names":false,"suffix":""},{"dropping-particle":"","family":"Takikawa","given":"Y.","non-dropping-particle":"","parse-names":false,"suffix":""},{"dropping-particle":"","family":"Hikosaka","given":"O.","non-dropping-particle":"","parse-names":false,"suffix":""},{"dropping-particle":"","family":"Kepecs","given":"A.","non-dropping-particle":"","parse-names":false,"suffix":""},{"dropping-particle":"","family":"Uchida","given":"N.","non-dropping-particle":"","parse-names":false,"suffix":""},{"dropping-particle":"","family":"Zariwala","given":"HA.","non-dropping-particle":"","parse-names":false,"suffix":""},{"dropping-particle":"","family":"Mainen","given":"ZF.","non-dropping-particle":"","parse-names":false,"suffix":""},{"dropping-particle":"","family":"Kojima","given":"S.","non-dropping-particle":"","parse-names":false,"suffix":""},{"dropping-particle":"","family":"Goldman-Rakic","given":"PS.","non-dropping-particle":"","parse-names":false,"suffix":""},{"dropping-particle":"","family":"Komiyama","given":"T.","non-dropping-particle":"","parse-names":false,"suffix":""},{"dropping-particle":"","family":"Sato","given":"TR.","non-dropping-particle":"","parse-names":false,"suffix":""},{"dropping-particle":"","family":"O'Connor","given":"DH.","non-dropping-particle":"","parse-names":false,"suffix":""},{"dropping-particle":"","family":"Zhang","given":"YX.","non-dropping-particle":"","parse-names":false,"suffix":""},{"dropping-particle":"","family":"Huber","given":"D.","non-dropping-particle":"","parse-names":false,"suffix":""},{"dropping-particle":"","family":"Hooks","given":"BM.","non-dropping-particle":"","parse-names":false,"suffix":""},{"dropping-particle":"","family":"Gabitto","given":"M.","non-dropping-particle":"","parse-names":false,"suffix":""},{"dropping-particle":"","family":"Svoboda","given":"K.","non-dropping-particle":"","parse-names":false,"suffix":""},{"dropping-particle":"","family":"Kopec","given":"CD.","non-dropping-particle":"","parse-names":false,"suffix":""},{"dropping-particle":"","family":"Erlich","given":"JC.","non-dropping-particle":"","parse-names":false,"suffix":""},{"dropping-particle":"","family":"Brunton","given":"BW.","non-dropping-particle":"","parse-names":false,"suffix":""},{"dropping-particle":"","family":"Deisseroth","given":"K.","non-dropping-particle":"","parse-names":false,"suffix":""},{"dropping-particle":"","family":"Brody","given":"CD.","non-dropping-particle":"","parse-names":false,"suffix":""},{"dropping-particle":"","family":"Li","given":"CS.","non-dropping-particle":"","parse-names":false,"suffix":""},{"dropping-particle":"","family":"Mazzoni","given":"P.","non-dropping-particle":"","parse-names":false,"suffix":""},{"dropping-particle":"","family":"Andersen","given":"RA.","non-dropping-particle":"","parse-names":false,"suffix":""},{"dropping-particle":"","family":"Li","given":"N.","non-dropping-particle":"","parse-names":false,"suffix":""},{"dropping-particle":"","family":"Chen","given":"TW.","non-dropping-particle":"","parse-names":false,"suffix":""},{"dropping-particle":"","family":"Guo","given":"ZV.","non-dropping-particle":"","parse-names":false,"suffix":""},{"dropping-particle":"","family":"Gerfen","given":"CR.","non-dropping-particle":"","parse-names":false,"suffix":""},{"dropping-particle":"","family":"Svoboda","given":"K.","non-dropping-particle":"","parse-names":false,"suffix":""},{"dropping-particle":"","family":"Li","given":"N.","non-dropping-particle":"","parse-names":false,"suffix":""},{"dropping-particle":"","family":"Daie","given":"K.","non-dropping-particle":"","parse-names":false,"suffix":""},{"dropping-particle":"","family":"Svoboda","given":"K.","non-dropping-particle":"","parse-names":false,"suffix":""},{"dropping-particle":"","family":"Druckmann","given":"S.","non-dropping-particle":"","parse-names":false,"suffix":""},{"dropping-particle":"","family":"Liu","given":"D.","non-dropping-particle":"","parse-names":false,"suffix":""},{"dropping-particle":"","family":"Gu","given":"X.","non-dropping-particle":"","parse-names":false,"suffix":""},{"dropping-particle":"","family":"Zhu","given":"J.","non-dropping-particle":"","parse-names":false,"suffix":""},{"dropping-particle":"","family":"Zhang","given":"X.","non-dropping-particle":"","parse-names":false,"suffix":""},{"dropping-particle":"","family":"Han","given":"Z.","non-dropping-particle":"","parse-names":false,"suffix":""},{"dropping-particle":"","family":"Yan","given":"W.","non-dropping-particle":"","parse-names":false,"suffix":""},{"dropping-particle":"","family":"Cheng","given":"Q.","non-dropping-particle":"","parse-names":false,"suffix":""},{"dropping-particle":"","family":"Hao","given":"J.","non-dropping-particle":"","parse-names":false,"suffix":""},{"dropping-particle":"","family":"Fan","given":"H.","non-dropping-particle":"","parse-names":false,"suffix":""},{"dropping-particle":"","family":"Hou","given":"R.","non-dropping-particle":"","parse-names":false,"suffix":""},{"dropping-particle":"","family":"Chen","given":"Z.","non-dropping-particle":"","parse-names":false,"suffix":""},{"dropping-particle":"","family":"Chen","given":"Y.","non-dropping-particle":"","parse-names":false,"suffix":""},{"dropping-particle":"","family":"Li","given":"CT.","non-dropping-particle":"","parse-names":false,"suffix":""},{"dropping-particle":"","family":"Mante","given":"V.","non-dropping-particle":"","parse-names":false,"suffix":""},{"dropping-particle":"","family":"Sussillo","given":"D.","non-dropping-particle":"","parse-names":false,"suffix":""},{"dropping-particle":"","family":"Shenoy","given":"KV.","non-dropping-particle":"","parse-names":false,"suffix":""},{"dropping-particle":"","family":"Newsome","given":"WT.","non-dropping-particle":"","parse-names":false,"suffix":""},{"dropping-particle":"","family":"McNaughton","given":"BL.","non-dropping-particle":"","parse-names":false,"suffix":""},{"dropping-particle":"","family":"Mizumori","given":"SJ.","non-dropping-particle":"","parse-names":false,"suffix":""},{"dropping-particle":"","family":"Barnes","given":"CA.","non-dropping-particle":"","parse-names":false,"suffix":""},{"dropping-particle":"","family":"Leonard","given":"BJ.","non-dropping-particle":"","parse-names":false,"suffix":""},{"dropping-particle":"","family":"Marquis","given":"M.","non-dropping-particle":"","parse-names":false,"suffix":""},{"dropping-particle":"","family":"Green","given":"EJ.","non-dropping-particle":"","parse-names":false,"suffix":""},{"dropping-particle":"","family":"Miller","given":"EK.","non-dropping-particle":"","parse-names":false,"suffix":""},{"dropping-particle":"","family":"Erickson","given":"CA.","non-dropping-particle":"","parse-names":false,"suffix":""},{"dropping-particle":"","family":"Desimone","given":"R.","non-dropping-particle":"","parse-names":false,"suffix":""},{"dropping-particle":"","family":"Mittmann","given":"W.","non-dropping-particle":"","parse-names":false,"suffix":""},{"dropping-particle":"","family":"Wallace","given":"DJ.","non-dropping-particle":"","parse-names":false,"suffix":""},{"dropping-particle":"","family":"Czubayko","given":"U.","non-dropping-particle":"","parse-names":false,"suffix":""},{"dropping-particle":"","family":"Herb","given":"JT.","non-dropping-particle":"","parse-names":false,"suffix":""},{"dropping-particle":"","family":"Schaefer","given":"AT.","non-dropping-particle":"","parse-names":false,"suffix":""},{"dropping-particle":"","family":"Looger","given":"LL.","non-dropping-particle":"","parse-names":false,"suffix":""},{"dropping-particle":"","family":"Denk","given":"W.","non-dropping-particle":"","parse-names":false,"suffix":""},{"dropping-particle":"","family":"Kerr","given":"JN.","non-dropping-particle":"","parse-names":false,"suffix":""},{"dropping-particle":"","family":"Murakami","given":"M.","non-dropping-particle":"","parse-names":false,"suffix":""},{"dropping-particle":"","family":"Vicente","given":"MI.","non-dropping-particle":"","parse-names":false,"suffix":""},{"dropping-particle":"","family":"Costa","given":"GM.","non-dropping-particle":"","parse-names":false,"suffix":""},{"dropping-particle":"","family":"Mainen","given":"ZF.","non-dropping-particle":"","parse-names":false,"suffix":""},{"dropping-particle":"","family":"Nakamura","given":"K.","non-dropping-particle":"","parse-names":false,"suffix":""},{"dropping-particle":"","family":"Colby","given":"CL.","non-dropping-particle":"","parse-names":false,"suffix":""},{"dropping-particle":"","family":"Nitz","given":"DA.","non-dropping-particle":"","parse-names":false,"suffix":""},{"dropping-particle":"","family":"O'Connor","given":"DH.","non-dropping-particle":"","parse-names":false,"suffix":""},{"dropping-particle":"","family":"Clack","given":"NG.","non-dropping-particle":"","parse-names":false,"suffix":""},{"dropping-particle":"","family":"Huber","given":"D.","non-dropping-particle":"","parse-names":false,"suffix":""},{"dropping-particle":"","family":"Komiyama","given":"T.","non-dropping-particle":"","parse-names":false,"suffix":""},{"dropping-particle":"","family":"Myers","given":"EW.","non-dropping-particle":"","parse-names":false,"suffix":""},{"dropping-particle":"","family":"Svoboda","given":"K.","non-dropping-particle":"","parse-names":false,"suffix":""},{"dropping-particle":"","family":"Oh","given":"SW.","non-dropping-particle":"","parse-names":false,"suffix":""},{"dropping-particle":"","family":"Harris","given":"JA.","non-dropping-particle":"","parse-names":false,"suffix":""},{"dropping-particle":"","family":"Ng","given":"L.","non-dropping-particle":"","parse-names":false,"suffix":""},{"dropping-particle":"","family":"Winslow","given":"B.","non-dropping-particle":"","parse-names":false,"suffix":""},{"dropping-particle":"","family":"Cain","given":"N.","non-dropping-particle":"","parse-names":false,"suffix":""},{"dropping-particle":"","family":"Mihalas","given":"S.","non-dropping-particle":"","parse-names":false,"suffix":""},{"dropping-particle":"","family":"Wang","given":"Q.","non-dropping-particle":"","parse-names":false,"suffix":""},{"dropping-particle":"","family":"Lau","given":"C.","non-dropping-particle":"","parse-names":false,"suffix":""},{"dropping-particle":"","family":"Kuan","given":"L.","non-dropping-particle":"","parse-names":false,"suffix":""},{"dropping-particle":"","family":"Henry","given":"AM.","non-dropping-particle":"","parse-names":false,"suffix":""},{"dropping-particle":"","family":"Mortrud","given":"MT.","non-dropping-particle":"","parse-names":false,"suffix":""},{"dropping-particle":"","family":"Ouellette","given":"B.","non-dropping-particle":"","parse-names":false,"suffix":""},{"dropping-particle":"","family":"Nguyen","given":"TN.","non-dropping-particle":"","parse-names":false,"suffix":""},{"dropping-particle":"","family":"Sorensen","given":"SA.","non-dropping-particle":"","parse-names":false,"suffix":""},{"dropping-particle":"","family":"Slaughterbeck","given":"CR.","non-dropping-particle":"","parse-names":false,"suffix":""},{"dropping-particle":"","family":"Wakeman","given":"W.","non-dropping-particle":"","parse-names":false,"suffix":""},{"dropping-particle":"","family":"Li","given":"Y.","non-dropping-particle":"","parse-names":false,"suffix":""},{"dropping-particle":"","family":"Feng","given":"D.","non-dropping-particle":"","parse-names":false,"suffix":""},{"dropping-particle":"","family":"Ho","given":"A.","non-dropping-particle":"","parse-names":false,"suffix":""},{"dropping-particle":"","family":"Nicholas","given":"E.","non-dropping-particle":"","parse-names":false,"suffix":""},{"dropping-particle":"","family":"Hirokawa","given":"KE.","non-dropping-particle":"","parse-names":false,"suffix":""},{"dropping-particle":"","family":"Bohn","given":"P.","non-dropping-particle":"","parse-names":false,"suffix":""},{"dropping-particle":"","family":"Joines","given":"KM.","non-dropping-particle":"","parse-names":false,"suffix":""},{"dropping-particle":"","family":"Peng","given":"H.","non-dropping-particle":"","parse-names":false,"suffix":""},{"dropping-particle":"","family":"Hawrylycz","given":"MJ.","non-dropping-particle":"","parse-names":false,"suffix":""},{"dropping-particle":"","family":"Phillips","given":"JW.","non-dropping-particle":"","parse-names":false,"suffix":""},{"dropping-particle":"","family":"Hohmann","given":"JG.","non-dropping-particle":"","parse-names":false,"suffix":""},{"dropping-particle":"","family":"Wohnoutka","given":"P.","non-dropping-particle":"","parse-names":false,"suffix":""},{"dropping-particle":"","family":"Gerfen","given":"CR.","non-dropping-particle":"","parse-names":false,"suffix":""},{"dropping-particle":"","family":"Koch","given":"C.","non-dropping-particle":"","parse-names":false,"suffix":""},{"dropping-particle":"","family":"Bernard","given":"A.","non-dropping-particle":"","parse-names":false,"suffix":""},{"dropping-particle":"","family":"Dang","given":"C.","non-dropping-particle":"","parse-names":false,"suffix":""},{"dropping-particle":"","family":"Jones","given":"AR.","non-dropping-particle":"","parse-names":false,"suffix":""},{"dropping-particle":"","family":"Zeng","given":"H.","non-dropping-particle":"","parse-names":false,"suffix":""},{"dropping-particle":"","family":"Otchy","given":"TM.","non-dropping-particle":"","parse-names":false,"suffix":""},{"dropping-particle":"","family":"Wolff","given":"SB.","non-dropping-particle":"","parse-names":false,"suffix":""},{"dropping-particle":"","family":"Rhee","given":"JY.","non-dropping-particle":"","parse-names":false,"suffix":""},{"dropping-particle":"","family":"Pehlevan","given":"C.","non-dropping-particle":"","parse-names":false,"suffix":""},{"dropping-particle":"","family":"Kawai","given":"R.","non-dropping-particle":"","parse-names":false,"suffix":""},{"dropping-particle":"","family":"Kempf","given":"A.","non-dropping-particle":"","parse-names":false,"suffix":""},{"dropping-particle":"","family":"Gobes","given":"SM.","non-dropping-particle":"","parse-names":false,"suffix":""},{"dropping-particle":"","family":"Ölveczky","given":"BP.","non-dropping-particle":"","parse-names":false,"suffix":""},{"dropping-particle":"","family":"Park","given":"IM.","non-dropping-particle":"","parse-names":false,"suffix":""},{"dropping-particle":"","family":"Meister","given":"ML.","non-dropping-particle":"","parse-names":false,"suffix":""},{"dropping-particle":"","family":"Huk","given":"AC.","non-dropping-particle":"","parse-names":false,"suffix":""},{"dropping-particle":"","family":"Pillow","given":"JW.","non-dropping-particle":"","parse-names":false,"suffix":""},{"dropping-particle":"","family":"Peron","given":"SP.","non-dropping-particle":"","parse-names":false,"suffix":""},{"dropping-particle":"","family":"Freeman","given":"J.","non-dropping-particle":"","parse-names":false,"suffix":""},{"dropping-particle":"","family":"Iyer","given":"V.","non-dropping-particle":"","parse-names":false,"suffix":""},{"dropping-particle":"","family":"Guo","given":"C.","non-dropping-particle":"","parse-names":false,"suffix":""},{"dropping-particle":"","family":"Svoboda","given":"K.","non-dropping-particle":"","parse-names":false,"suffix":""},{"dropping-particle":"","family":"Pho","given":"GN.","non-dropping-particle":"","parse-names":false,"suffix":""},{"dropping-particle":"","family":"Goard","given":"MJ.","non-dropping-particle":"","parse-names":false,"suffix":""},{"dropping-particle":"","family":"Crawford","given":"B.","non-dropping-particle":"","parse-names":false,"suffix":""},{"dropping-particle":"","family":"Sur","given":"M.","non-dropping-particle":"","parse-names":false,"suffix":""},{"dropping-particle":"","family":"Prakash","given":"R.","non-dropping-particle":"","parse-names":false,"suffix":""},{"dropping-particle":"","family":"Yizhar","given":"O.","non-dropping-particle":"","parse-names":false,"suffix":""},{"dropping-particle":"","family":"Grewe","given":"B.","non-dropping-particle":"","parse-names":false,"suffix":""},{"dropping-particle":"","family":"Ramakrishnan","given":"C.","non-dropping-particle":"","parse-names":false,"suffix":""},{"dropping-particle":"","family":"Wang","given":"N.","non-dropping-particle":"","parse-names":false,"suffix":""},{"dropping-particle":"","family":"Goshen","given":"I.","non-dropping-particle":"","parse-names":false,"suffix":""},{"dropping-particle":"","family":"Packer","given":"AM.","non-dropping-particle":"","parse-names":false,"suffix":""},{"dropping-particle":"","family":"Peterka","given":"DS.","non-dropping-particle":"","parse-names":false,"suffix":""},{"dropping-particle":"","family":"Yuste","given":"R.","non-dropping-particle":"","parse-names":false,"suffix":""},{"dropping-particle":"","family":"Schnitzer","given":"MJ.","non-dropping-particle":"","parse-names":false,"suffix":""},{"dropping-particle":"","family":"Deisseroth","given":"K.","non-dropping-particle":"","parse-names":false,"suffix":""},{"dropping-particle":"","family":"Raposo","given":"D.","non-dropping-particle":"","parse-names":false,"suffix":""},{"dropping-particle":"","family":"Kaufman","given":"MT.","non-dropping-particle":"","parse-names":false,"suffix":""},{"dropping-particle":"","family":"Churchland","given":"AK.","non-dropping-particle":"","parse-names":false,"suffix":""},{"dropping-particle":"","family":"Romo","given":"R.","non-dropping-particle":"","parse-names":false,"suffix":""},{"dropping-particle":"","family":"Brody","given":"CD.","non-dropping-particle":"","parse-names":false,"suffix":""},{"dropping-particle":"","family":"Hernández","given":"A.","non-dropping-particle":"","parse-names":false,"suffix":""},{"dropping-particle":"","family":"Lemus","given":"L.","non-dropping-particle":"","parse-names":false,"suffix":""},{"dropping-particle":"","family":"Romo","given":"R.","non-dropping-particle":"","parse-names":false,"suffix":""},{"dropping-particle":"de","family":"Lafuente","given":"V.","non-dropping-particle":"","parse-names":false,"suffix":""},{"dropping-particle":"","family":"Sachidhanandam","given":"S.","non-dropping-particle":"","parse-names":false,"suffix":""},{"dropping-particle":"","family":"Sreenivasan","given":"V.","non-dropping-particle":"","parse-names":false,"suffix":""},{"dropping-particle":"","family":"Kyriakatos","given":"A.","non-dropping-particle":"","parse-names":false,"suffix":""},{"dropping-particle":"","family":"Kremer","given":"Y.","non-dropping-particle":"","parse-names":false,"suffix":""},{"dropping-particle":"","family":"Petersen","given":"CC.","non-dropping-particle":"","parse-names":false,"suffix":""},{"dropping-particle":"","family":"Sakurai","given":"Y.","non-dropping-particle":"","parse-names":false,"suffix":""},{"dropping-particle":"","family":"Sugimoto","given":"S.","non-dropping-particle":"","parse-names":false,"suffix":""},{"dropping-particle":"","family":"Scott","given":"BB.","non-dropping-particle":"","parse-names":false,"suffix":""},{"dropping-particle":"","family":"Constantinople","given":"CM.","non-dropping-particle":"","parse-names":false,"suffix":""},{"dropping-particle":"","family":"Erlich","given":"JC.","non-dropping-particle":"","parse-names":false,"suffix":""},{"dropping-particle":"","family":"Tank","given":"DW.","non-dropping-particle":"","parse-names":false,"suffix":""},{"dropping-particle":"","family":"Brody","given":"CD.","non-dropping-particle":"","parse-names":false,"suffix":""},{"dropping-particle":"","family":"Shadlen","given":"MN.","non-dropping-particle":"","parse-names":false,"suffix":""},{"dropping-particle":"","family":"Newsome","given":"WT.","non-dropping-particle":"","parse-names":false,"suffix":""},{"dropping-particle":"","family":"Snyder","given":"LH.","non-dropping-particle":"","parse-names":false,"suffix":""},{"dropping-particle":"","family":"Batista","given":"AP.","non-dropping-particle":"","parse-names":false,"suffix":""},{"dropping-particle":"","family":"Andersen","given":"RA.","non-dropping-particle":"","parse-names":false,"suffix":""},{"dropping-particle":"","family":"Sreenivasan","given":"KK.","non-dropping-particle":"","parse-names":false,"suffix":""},{"dropping-particle":"","family":"Curtis","given":"CE.","non-dropping-particle":"","parse-names":false,"suffix":""},{"dropping-particle":"","family":"D'Esposito","given":"M.","non-dropping-particle":"","parse-names":false,"suffix":""},{"dropping-particle":"","family":"Supèr","given":"H.","non-dropping-particle":"","parse-names":false,"suffix":""},{"dropping-particle":"","family":"Spekreijse","given":"H.","non-dropping-particle":"","parse-names":false,"suffix":""},{"dropping-particle":"","family":"Lamme","given":"VA.","non-dropping-particle":"","parse-names":false,"suffix":""},{"dropping-particle":"","family":"Wang","given":"Q.","non-dropping-particle":"","parse-names":false,"suffix":""},{"dropping-particle":"","family":"Sporns","given":"O.","non-dropping-particle":"","parse-names":false,"suffix":""},{"dropping-particle":"","family":"Burkhalter","given":"A.","non-dropping-particle":"","parse-names":false,"suffix":""},{"dropping-particle":"","family":"Wang","given":"XJ.","non-dropping-particle":"","parse-names":false,"suffix":""},{"dropping-particle":"","family":"Whitlock","given":"JR.","non-dropping-particle":"","parse-names":false,"suffix":""},{"dropping-particle":"","family":"Sutherland","given":"RJ.","non-dropping-particle":"","parse-names":false,"suffix":""},{"dropping-particle":"","family":"Witter","given":"MP.","non-dropping-particle":"","parse-names":false,"suffix":""},{"dropping-particle":"","family":"Moser","given":"MB.","non-dropping-particle":"","parse-names":false,"suffix":""},{"dropping-particle":"","family":"Moser","given":"EI.","non-dropping-particle":"","parse-names":false,"suffix":""},{"dropping-particle":"","family":"Wilson","given":"NR.","non-dropping-particle":"","parse-names":false,"suffix":""},{"dropping-particle":"","family":"Runyan","given":"CA.","non-dropping-particle":"","parse-names":false,"suffix":""},{"dropping-particle":"","family":"Wang","given":"FL.","non-dropping-particle":"","parse-names":false,"suffix":""},{"dropping-particle":"","family":"Sur","given":"M.","non-dropping-particle":"","parse-names":false,"suffix":""},{"dropping-particle":"","family":"Zagha","given":"E.","non-dropping-particle":"","parse-names":false,"suffix":""},{"dropping-particle":"","family":"Ge","given":"X.","non-dropping-particle":"","parse-names":false,"suffix":""},{"dropping-particle":"","family":"McCormick","given":"DA.","non-dropping-particle":"","parse-names":false,"suffix":""},{"dropping-particle":"","family":"Xinxin","given":"G.","non-dropping-particle":"","parse-names":false,"suffix":""},{"dropping-particle":"","family":"Zhao","given":"S.","non-dropping-particle":"","parse-names":false,"suffix":""},{"dropping-particle":"","family":"Ting","given":"JT.","non-dropping-particle":"","parse-names":false,"suffix":""},{"dropping-particle":"","family":"Atallah","given":"HE.","non-dropping-particle":"","parse-names":false,"suffix":""},{"dropping-particle":"","family":"Qiu","given":"L.","non-dropping-particle":"","parse-names":false,"suffix":""},{"dropping-particle":"","family":"Tan","given":"J.","non-dropping-particle":"","parse-names":false,"suffix":""},{"dropping-particle":"","family":"Gloss","given":"B.","non-dropping-particle":"","parse-names":false,"suffix":""},{"dropping-particle":"","family":"Augustine","given":"GJ.","non-dropping-particle":"","parse-names":false,"suffix":""},{"dropping-particle":"","family":"Deisseroth","given":"K.","non-dropping-particle":"","parse-names":false,"suffix":""},{"dropping-particle":"","family":"Luo","given":"M.","non-dropping-particle":"","parse-names":false,"suffix":""},{"dropping-particle":"","family":"Graybiel","given":"AM.","non-dropping-particle":"","parse-names":false,"suffix":""},{"dropping-particle":"","family":"Feng","given":"G.","non-dropping-particle":"","parse-names":false,"suffix":""},{"dropping-particle":"","family":"Znamenskiy","given":"P.","non-dropping-particle":"","parse-names":false,"suffix":""},{"dropping-particle":"","family":"Zador","given":"AM.","non-dropping-particle":"","parse-names":false,"suffix":""},{"dropping-particle":"","family":"Zorzos","given":"AN.","non-dropping-particle":"","parse-names":false,"suffix":""},{"dropping-particle":"","family":"Scholvin","given":"J.","non-dropping-particle":"","parse-names":false,"suffix":""},{"dropping-particle":"","family":"Boyden","given":"ES.","non-dropping-particle":"","parse-names":false,"suffix":""},{"dropping-particle":"","family":"Fonstad","given":"CG.","non-dropping-particle":"","parse-names":false,"suffix":""}],"container-title":"Nature","id":"ITEM-1","issued":{"date-parts":[["2012"]]},"page":"471-477","title":"Brain-wide neuronal dynamics during motor adaptation in zebrafish","type":"article-journal","volume":"5"},"uris":["http://www.mendeley.com/documents/?uuid=b458ce3e-0cd0-4189-ab3a-4c8c999b46f1"]},{"id":"ITEM-2","itemData":{"DOI":"10.1038/nmeth.2434","ISBN":"1548-7105 (Electronic) 1548-7091 (Linking)","ISSN":"15487091","PMID":"23524393","abstract":"Brain function relies on communication between large populations of neurons across multiple brain areas, a full understanding of which would require knowledge of the time-varying activity of all neurons in the central nervous system. Here we use light-sheet microscopy to record activity, reported through the genetically encoded calcium indicator GCaMP5G, from the entire volume of the brain of the larval zebrafish in vivo at 0.8 Hz, capturing more than 80% of all neurons at single-cell resolution. Demonstrating how this technique can be used to reveal functionally defined circuits across the brain, we identify two populations of neurons with correlated activity patterns. One circuit consists of hindbrain neurons functionally coupled to spinal cord neuropil. The other consists of an anatomically symmetric population in the anterior hindbrain, with activity in the left and right halves oscillating in antiphase, on a timescale of 20 s, and coupled to equally slow oscillations in the inferior olive.","author":[{"dropping-particle":"","family":"Ahrens","given":"Misha B.","non-dropping-particle":"","parse-names":false,"suffix":""},{"dropping-particle":"","family":"Orger","given":"Michael B.","non-dropping-particle":"","parse-names":false,"suffix":""},{"dropping-particle":"","family":"Robson","given":"Drew N.","non-dropping-particle":"","parse-names":false,"suffix":""},{"dropping-particle":"","family":"Li","given":"Jennifer M.","non-dropping-particle":"","parse-names":false,"suffix":""},{"dropping-particle":"","family":"Keller","given":"Philipp J.","non-dropping-particle":"","parse-names":false,"suffix":""}],"container-title":"Nature Methods","id":"ITEM-2","issue":"5","issued":{"date-parts":[["2013"]]},"page":"413-420","title":"Whole-brain functional imaging at cellular resolution using light-sheet microscopy","type":"article-journal","volume":"10"},"uris":["http://www.mendeley.com/documents/?uuid=071fbe22-a453-432b-b6b0-7fe3b6d41d12"]},{"id":"ITEM-3","itemData":{"DOI":"10.1016/j.neuron.2014.12.039","ISBN":"1097-4199 (Electronic)\\r0896-6273 (Linking)","ISSN":"10974199","PMID":"25654253","abstract":"The nature of nervous system function and development is inherently global, since all components eventually influence one another. Networks communicate through dense synaptic, electric, and modulatory connections and develop through concurrent growth and interlinking of their neurons, processes, glia, and blood vessels. These factors drive the development of techniques capable of imaging neural signaling, anatomy, and developmental processes at ever-larger scales. Here, we discuss the nature of questions benefitting from large-scale imaging techniques and introduce recent applications. We focus on emerging light-sheet microscopy approaches, which are well suited for live imaging of large systems with high spatiotemporal resolution and over long periods of time. We also discuss computational methods suitable for extracting biological information from the resulting system-level image data sets. Together with new tools for reporting and manipulating neuronal activity and gene expression, these techniques promise new insights into the large-scale function and development of neural systems.","author":[{"dropping-particle":"","family":"Keller","given":"Philipp J.","non-dropping-particle":"","parse-names":false,"suffix":""},{"dropping-particle":"","family":"Ahrens","given":"Misha B.","non-dropping-particle":"","parse-names":false,"suffix":""}],"container-title":"Neuron","id":"ITEM-3","issue":"3","issued":{"date-parts":[["2015"]]},"page":"462-483","title":"Visualizing whole-brain activity and development at the single-cell level using light-sheet microscopy","type":"article","volume":"85"},"uris":["http://www.mendeley.com/documents/?uuid=fba36c3f-9406-4af2-b90d-a977194ac8ec"]},{"id":"ITEM-4","itemData":{"DOI":"10.1038/nmeth.2637","ISBN":"1548-7105","ISSN":"1548-7091","PMID":"24013820","abstract":"Recent efforts in neuroscience research have been aimed at obtaining detailed anatomical neuronal wiring maps as well as information on how neurons in these networks engage in dynamic activities. Although the entire connectivity map of the nervous system of Caenorhabditis elegans has been known for more than 25 years, this knowledge has not been sufficient to predict all functional connections underlying behavior. To approach this goal, we developed a two-photon technique for brain-wide calcium imaging in C. elegans, using wide-field temporal focusing (WF-TeFo). Pivotal to our results was the use of a nuclear-localized, genetically encoded calcium indicator, NLS-GCaMP5K, that permits unambiguous discrimination of individual neurons within the densely packed head ganglia of C. elegans. We demonstrate near-simultaneous recording of activity of up to 70% of all head neurons. In combination with a lab-on-a-chip device for stimulus delivery, this method provides an enabling platform for establishing functional maps of neuronal networks.","author":[{"dropping-particle":"","family":"Schrödel","given":"Tina","non-dropping-particle":"","parse-names":false,"suffix":""},{"dropping-particle":"","family":"Prevedel","given":"Robert","non-dropping-particle":"","parse-names":false,"suffix":""},{"dropping-particle":"","family":"Aumayr","given":"Karin","non-dropping-particle":"","parse-names":false,"suffix":""},{"dropping-particle":"","family":"Zimmer","given":"Manuel","non-dropping-particle":"","parse-names":false,"suffix":""},{"dropping-particle":"","family":"Vaziri","given":"Alipasha","non-dropping-particle":"","parse-names":false,"suffix":""}],"container-title":"Nature Methods","id":"ITEM-4","issue":"10","issued":{"date-parts":[["2013"]]},"page":"1013-1020","title":"Brain-wide 3D imaging of neuronal activity in Caenorhabditis elegans with sculpted light","type":"article-journal","volume":"10"},"uris":["http://www.mendeley.com/documents/?uuid=d61dde8e-2340-4bd3-93ec-b5d971f0d017"]},{"id":"ITEM-5","itemData":{"DOI":"10.1038/nmeth.2964.Simultaneous","ISSN":"1548-7105","PMID":"24836920","abstract":"High-speed large-scale 3D imaging of neuronal activity poses a major challenge in neuroscience. Here, we demonstrate intrinsically simultaneous functional imaging of neuronal activity at single neuron resolution for an entire Caenorhabditis elegans as well as for the whole-brain of larval zebrafish. Our technique captures dynamics of spiking neurons in volumes of ~700 µm x 700 µm x 200 µm at 20 Hz and its simplicity makes it an attractive tool for high-speed volumetric calcium imaging. Correspondence","author":[{"dropping-particle":"","family":"Prevedel","given":"Robert","non-dropping-particle":"","parse-names":false,"suffix":""},{"dropping-particle":"","family":"Yoon","given":"Young-Gyu","non-dropping-particle":"","parse-names":false,"suffix":""},{"dropping-particle":"","family":"Hoggmann","given":"Maximilian","non-dropping-particle":"","parse-names":false,"suffix":""},{"dropping-particle":"","family":"Pak","given":"Nikita","non-dropping-particle":"","parse-names":false,"suffix":""},{"dropping-particle":"","family":"Wetzstein","given":"Gordon","non-dropping-particle":"","parse-names":false,"suffix":""},{"dropping-particle":"","family":"Kato","given":"Saul","non-dropping-particle":"","parse-names":false,"suffix":""},{"dropping-particle":"","family":"Schrodel","given":"Tina","non-dropping-particle":"","parse-names":false,"suffix":""},{"dropping-particle":"","family":"Raskar","given":"Ramesh","non-dropping-particle":"","parse-names":false,"suffix":""},{"dropping-particle":"","family":"Zimmer","given":"Manuel","non-dropping-particle":"","parse-names":false,"suffix":""},{"dropping-particle":"","family":"Boyden","given":"Edward S","non-dropping-particle":"","parse-names":false,"suffix":""},{"dropping-particle":"","family":"Vaziri","given":"Alipasha","non-dropping-particle":"","parse-names":false,"suffix":""}],"container-title":"Nature Methods","id":"ITEM-5","issue":"7","issued":{"date-parts":[["2015"]]},"page":"727-730","title":"Simultaneous whole-animal 3D-imaging of neuronal activity using light-field microscopy","type":"article-journal","volume":"11"},"uris":["http://www.mendeley.com/documents/?uuid=b2297456-e402-42cc-b73c-e087b39cba14"]},{"id":"ITEM-6","itemData":{"DOI":"10.1073/pnas.1507110112","ISBN":"1091-6490 (Electronic)\\r0027-8424 (Linking)","ISSN":"1091-6490","PMID":"26712014","abstract":"The ability to acquire large-scale recordings of neuronal activity in awake and unrestrained animals is needed to provide new insights into how populations of neurons generate animal behavior. We present an instrument capable of recording intracellular calcium transients from the majority of neurons in the head of a freely behaving Caenorhabditis elegans with cellular resolution while simultaneously recording the animal's position, posture, and locomotion. This instrument provides whole-brain imaging with cellular resolution in an unrestrained and behaving animal. We use spinning-disk confocal microscopy to capture 3D volumetric fluorescent images of neurons expressing the calcium indicator GCaMP6s at 6 head-volumes/s. A suite of three cameras monitor neuronal fluorescence and the animal's position and orientation. Custom software tracks the 3D position of the animal's head in real time and two feedback loops adjust a motorized stage and objective to keep the animal's head within the field of view as the animal roams freely. We observe calcium transients from up to 77 neurons for over 4 min and correlate this activity with the animal's behavior. We characterize noise in the system due to animal motion and show that, across worms, multiple neurons show significant correlations with modes of behavior corresponding to forward, backward, and turning locomotion.","author":[{"dropping-particle":"","family":"Nguyen","given":"Jeffrey P","non-dropping-particle":"","parse-names":false,"suffix":""},{"dropping-particle":"","family":"Shipley","given":"Frederick B","non-dropping-particle":"","parse-names":false,"suffix":""},{"dropping-particle":"","family":"Linder","given":"Ashley N","non-dropping-particle":"","parse-names":false,"suffix":""},{"dropping-particle":"","family":"Plummer","given":"George S","non-dropping-particle":"","parse-names":false,"suffix":""},{"dropping-particle":"","family":"Liu","given":"Mochi","non-dropping-particle":"","parse-names":false,"suffix":""},{"dropping-particle":"","family":"Setru","given":"Sagar U","non-dropping-particle":"","parse-names":false,"suffix":""},{"dropping-particle":"","family":"Shaevitz","given":"Joshua W","non-dropping-particle":"","parse-names":false,"suffix":""},{"dropping-particle":"","family":"Leifer","given":"Andrew M","non-dropping-particle":"","parse-names":false,"suffix":""}],"container-title":"Proceedings of the National Academy of Sciences of the United States of America","id":"ITEM-6","issue":"9","issued":{"date-parts":[["2015"]]},"page":"33","title":"Whole-brain calcium imaging with cellular resolution in freely behaving Caenorhabditis elegans.","type":"article-journal"},"uris":["http://www.mendeley.com/documents/?uuid=30911e68-0832-4630-9a69-7889ad5cea85"]},{"id":"ITEM-7","itemData":{"DOI":"10.1073/pnas.1507109113","ISBN":"1507109113","ISSN":"1091-6490","PMID":"26711989","abstract":"We present an imaging system for pan-neuronal recording in crawling Caenorhabditis elegans. A spinning disk confocal microscope, modified for automated tracking of the C. elegans head ganglia, simultaneously records the activity and position of </w:instrText>
      </w:r>
      <w:r w:rsidR="007945EE">
        <w:rPr>
          <w:rFonts w:ascii="Cambria Math" w:hAnsi="Cambria Math" w:cs="Cambria Math"/>
        </w:rPr>
        <w:instrText>∼</w:instrText>
      </w:r>
      <w:r w:rsidR="007945EE">
        <w:instrText>80 neurons that coexpress cytoplasmic calcium indicator GCaMP6s and nuclear localized red fluorescent protein at 10 volumes per second. We developed a behavioral analysis algorithm that maps the movements of the head ganglia to the animal's posture and locomotion. Image registration and analysis software automatically assigns an index to each nucleus and calculates the corresponding calcium signal. Neurons with highly stereotyped positions can be associated with unique indexes and subsequently identified using an atlas of the worm nervous system. To test our system, we analyzed the brainwide activity patterns of moving worms subjected to thermosensory inputs. We demonstrate that our setup is able to uncover representations of sensory input and motor output of individual neurons from brainwide dynamics. Our imaging setup and analysis pipeline should facilitate mapping circuits for sensory to motor transformation in transparent behaving animals such as C. elegans and Drosophila larva.","author":[{"dropping-particle":"","family":"Venkatachalam","given":"Vivek","non-dropping-particle":"","parse-names":false,"suffix":""},{"dropping-particle":"","family":"Ji","given":"Ni","non-dropping-particle":"","parse-names":false,"suffix":""},{"dropping-particle":"","family":"Wang","given":"Xian","non-dropping-particle":"","parse-names":false,"suffix":""},{"dropping-particle":"","family":"Clark","given":"Christopher","non-dropping-particle":"","parse-names":false,"suffix":""},{"dropping-particle":"","family":"Mitchell","given":"James Kameron","non-dropping-particle":"","parse-names":false,"suffix":""},{"dropping-particle":"","family":"Klein","given":"Mason","non-dropping-particle":"","parse-names":false,"suffix":""},{"dropping-particle":"","family":"Tabone","given":"Christopher J","non-dropping-particle":"","parse-names":false,"suffix":""},{"dropping-particle":"","family":"Florman","given":"Jeremy","non-dropping-particle":"","parse-names":false,"suffix":""},{"dropping-particle":"","family":"Ji","given":"Hongfei","non-dropping-particle":"","parse-names":false,"suffix":""},{"dropping-particle":"","family":"Greenwood","given":"Joel","non-dropping-particle":"","parse-names":false,"suffix":""},{"dropping-particle":"","family":"Chisholm","given":"Andrew D","non-dropping-particle":"","parse-names":false,"suffix":""},{"dropping-particle":"","family":"Srinivasan","given":"Jagan","non-dropping-particle":"","parse-names":false,"suffix":""},{"dropping-particle":"","family":"Alkema","given":"Mark","non-dropping-particle":"","parse-names":false,"suffix":""},{"dropping-particle":"","family":"Zhen","given":"Mei","non-dropping-particle":"","parse-names":false,"suffix":""},{"dropping-particle":"","family":"Samuel","given":"Aravinthan D T","non-dropping-particle":"","parse-names":false,"suffix":""}],"container-title":"Proceedings of the National Academy of Sciences of the United States of America","id":"ITEM-7","issue":"8","issued":{"date-parts":[["2016"]]},"number-of-pages":"E1082-8","title":"Pan-neuronal imaging in roaming Caenorhabditis elegans.","type":"book","volume":"113"},"uris":["http://www.mendeley.com/documents/?uuid=26f07f95-ef49-4cfd-9171-989f049f33fa"]},{"id":"ITEM-8","itemData":{"DOI":"10.1038/nmeth.4429","ISBN":"1548-7105 (Electronic)\r1548-7091 (Linking)","ISSN":"15487105","PMID":"28892088","abstract":"Calcium imaging with cellular resolution typically requires an animal to be tethered under a microscope, which substantially restricts the range of behaviors that can be studied. To expand the behavioral repertoire amenable to imaging, we have developed a tracking microscope that enables whole-brain calcium imaging with cellular resolution in freely swimming larval zebrafish. This microscope uses infrared imaging to track a target animal in a behavior arena. On the basis of the predicted trajectory of the animal, we applied optimal control theory to a motorized stage system to cancel brain motion in three dimensions. We combined this motion-cancellation system with differential illumination focal filtering, a variant of HiLo microscopy, which enabled us to image the brain of a freely swimming larval zebrafish for more than an hour. This work expands the repertoire of natural behaviors that can be studied with cellular-resolution calcium imaging to potentially include spatial navigation, social behavior, feeding and reward","author":[{"dropping-particle":"","family":"Kim","given":"Dal Hyung","non-dropping-particle":"","parse-names":false,"suffix":""},{"dropping-particle":"","family":"Kim","given":"Jungsoo","non-dropping-particle":"","parse-names":false,"suffix":""},{"dropping-particle":"","family":"Marques","given":"João C.","non-dropping-particle":"","parse-names":false,"suffix":""},{"dropping-particle":"","family":"Grama","given":"Abhinav","non-dropping-particle":"","parse-names":false,"suffix":""},{"dropping-particle":"","family":"Hildebrand","given":"David G.C.","non-dropping-particle":"","parse-names":false,"suffix":""},{"dropping-particle":"","family":"Gu","given":"Wenchao","non-dropping-particle":"","parse-names":false,"suffix":""},{"dropping-particle":"","family":"Li","given":"Jennifer M.","non-dropping-particle":"","parse-names":false,"suffix":""},{"dropping-particle":"","family":"Robson","given":"Drew N.","non-dropping-particle":"","parse-names":false,"suffix":""}],"container-title":"Nature Methods","id":"ITEM-8","issue":"11","issued":{"date-parts":[["2017"]]},"page":"1107-1114","title":"Pan-neuronal calcium imaging with cellular resolution in freely swimming zebrafish","type":"article-journal","volume":"14"},"uris":["http://www.mendeley.com/documents/?uuid=09fdca0d-8651-4081-8294-2173fcbf2c1e"]},{"id":"ITEM-9","itemData":{"DOI":"10.7554/eLife.28158","ISBN":"2050-084X","ISSN":"2050084X","PMID":"28930070","abstract":"The internal brain dynamics that link sensation and action are arguably better studied during natural animal behaviors. Here, we report on a novel volume imaging and 3D tracking technique that monitors whole brain neural activity in freely swimming larval zebrafish (Danio rerio). We demonstrated the capability of our system through functional imaging of neural activity during visually evoked and prey capture behaviors in larval zebrafish.","author":[{"dropping-particle":"","family":"Cong","given":"Lin","non-dropping-particle":"","parse-names":false,"suffix":""},{"dropping-particle":"","family":"Wang","given":"Zeguan","non-dropping-particle":"","parse-names":false,"suffix":""},{"dropping-particle":"","family":"Chai","given":"Yuming","non-dropping-particle":"","parse-names":false,"suffix":""},{"dropping-particle":"","family":"Hang","given":"Wei","non-dropping-particle":"","parse-names":false,"suffix":""},{"dropping-particle":"","family":"Shang","given":"Chunfeng","non-dropping-particle":"","parse-names":false,"suffix":""},{"dropping-particle":"","family":"Yang","given":"Wenbin","non-dropping-particle":"","parse-names":false,"suffix":""},{"dropping-particle":"","family":"Bai","given":"Lu","non-dropping-particle":"","parse-names":false,"suffix":""},{"dropping-particle":"","family":"Du","given":"Jiulin","non-dropping-particle":"","parse-names":false,"suffix":""},{"dropping-particle":"","family":"Wang","given":"Kai","non-dropping-particle":"","parse-names":false,"suffix":""},{"dropping-particle":"","family":"Wen","given":"Quan","non-dropping-particle":"","parse-names":false,"suffix":""}],"container-title":"eLife","id":"ITEM-9","issued":{"date-parts":[["2017"]]},"title":"Rapid whole brain imaging of neural activity in freely behaving larval zebrafish (Danio rerio)","type":"article-journal","volume":"6"},"uris":["http://www.mendeley.com/documents/?uuid=3aa0e2d0-b0b9-4b25-a789-6a7aa04f99eb"]},{"id":"ITEM-10","itemData":{"DOI":"10.1038/nmeth.4459","ISSN":"15487105","PMID":"28967889","abstract":"simultaneous and noninvasive monitoring of brain activity and behavioral parameters in freely swimming zebrafish larvae. Fluorescent imaging solutions for nonvertebrate organisms such as Caenorhabditis elegans have been developed that utilize motor-ized stages to keep the animal in the FOV 12 . However, to achieve neuroimaging of swimming zebrafish larvae, this approach would necessitate moving a water-filled arena with such acceleration that confounding mechanosensory stimulation of the animals could occur. Furthermore, compared with Drosophila, from whose brain fluorescent data were obtained with a conventional photographic lens after surgical removal of the head cuticle 13 , the transpar-ency of zebrafish larvae affords tracking fluorescently labeled cells throughout the body, and this makes adjustable FOVs desirable. Zebrafish larvae also swim at different depths depending on their developmental stage and behavioral context. To meet these specifications, we have built NeuBtracker to (i) operate without moving stages, objectives or excitation light beams; (ii) provide adjustable magnification; and (iii) allow for dynamic refocusing (Fig. 1a,b; Supplementary Figs. 1–3; Supplementary Video 1). NeuBtracker has two imaging channels—one is static to observe the behavior of the fish and locate its position, the other one tracks the freely swimming larva to provide magnified fluores-cent images. Tracking of the fish is controlled by a custom-written acquisition software that receives the 1× image from an IR-sensitive camera as input, locates the fish's head, and moves galvanomet-ric mirrors to the position that keeps the FOV of the fluorescent camera on the fish (Supplementary Fig. 4–6). A postprocessing algorithm coregisters the acquired images to enable analysis of the spatiotemporal patterns of calcium fluxes (Supplementary Figs. 4 and 7). For fluorescence excitation, we used an ~3.3-W LED centered at 460 nm to provide homogeneous illumination across the whole arena (Supplementary Fig. 3h,i) rather than guiding the excitation light through the tracking mirrors, which might result in confounding visual or thermal stimuli during imaging 14,15 . Magnification is obtained either by using lenses with a fixed focal length ('MicroFixed' configuration) or a zoom lens ('MacroZoom' configuration), which can achieve a resolution of up to 150 line pairs per mm (lp/mm) for FOVs ranging from the whole body of a larva to zoom-ins on only the larval brain (Fig. 1a,b and…","author":[{"dropping-particle":"","family":"Symvoulidis","given":"Panagiotis","non-dropping-particle":"","parse-names":false,"suffix":""},{"dropping-particle":"","family":"Lauri","given":"Antonella","non-dropping-particle":"","parse-names":false,"suffix":""},{"dropping-particle":"","family":"Stefanoiu","given":"Anca","non-dropping-particle":"","parse-names":false,"suffix":""},{"dropping-particle":"","family":"Cappetta","given":"Michele","non-dropping-particle":"","parse-names":false,"suffix":""},{"dropping-particle":"","family":"Schneider","given":"Steffen","non-dropping-particle":"","parse-names":false,"suffix":""},{"dropping-particle":"","family":"Jia","given":"Hongbo","non-dropping-particle":"","parse-names":false,"suffix":""},{"dropping-particle":"","family":"Stelzl","given":"Anja","non-dropping-particle":"","parse-names":false,"suffix":""},{"dropping-particle":"","family":"Koch","given":"Maximilian","non-dropping-particle":"","parse-names":false,"suffix":""},{"dropping-particle":"","family":"Perez","given":"Carlos Cruz","non-dropping-particle":"","parse-names":false,"suffix":""},{"dropping-particle":"","family":"Myklatun","given":"Ahne","non-dropping-particle":"","parse-names":false,"suffix":""},{"dropping-particle":"","family":"Renninger","given":"Sabine","non-dropping-particle":"","parse-names":false,"suffix":""},{"dropping-particle":"","family":"Chmyrov","given":"Andriy","non-dropping-particle":"","parse-names":false,"suffix":""},{"dropping-particle":"","family":"Lasser","given":"Tobias","non-dropping-particle":"","parse-names":false,"suffix":""},{"dropping-particle":"","family":"Wurst","given":"Wolfgang","non-dropping-particle":"","parse-names":false,"suffix":""},{"dropping-particle":"","family":"Ntziachristos","given":"Vasilis","non-dropping-particle":"","parse-names":false,"suffix":""},{"dropping-particle":"","family":"Westmeyer","given":"Gil G.","non-dropping-particle":"","parse-names":false,"suffix":""}],"container-title":"Nature Methods","id":"ITEM-10","issue":"11","issued":{"date-parts":[["2017"]]},"page":"1079-1082","title":"NeuBtracker - Imaging neurobehavioral dynamics in freely behaving fish","type":"article-journal","volume":"14"},"uris":["http://www.mendeley.com/documents/?uuid=61369c57-10e9-4bc4-b806-ad6ce8f623bc"]},{"id":"ITEM-11","itemData":{"DOI":"10.7554/eLife.12741","ISBN":"10.7554/eLife.12741","ISSN":"2050084X","PMID":"27003593","abstract":"In the absence of salient sensory cues to guide behavior, animals must still execute sequences of motor actions in order to forage and explore. How such successive motor actions are coordinated to form global locomotion trajectories is unknown. We mapped the structure of larval zebrafish swim trajectories in homogeneous environments and found that trajectories were characterized by alternating sequences of repeated turns to the left and to the right. Using whole-brain light-sheet imaging, we identified activity relating to the behavior in specific neural populations that we termed the anterior rhombencephalic turning region (ARTR). ARTR perturbations biased swim direction and reduced the dependence of turn direction on turn history, indicating that the ARTR is part of a network generating the temporal correlations in turn direction. We also find suggestive evidence for ARTR mutual inhibition and ARTR projections to premotor neurons. Finally, simulations suggest the observed turn sequences may underlie efficient exploration of local environments.","author":[{"dropping-particle":"","family":"Dunn","given":"Timothy W.","non-dropping-particle":"","parse-names":false,"suffix":""},{"dropping-particle":"","family":"Mu","given":"Yu","non-dropping-particle":"","parse-names":false,"suffix":""},{"dropping-particle":"","family":"Narayan","given":"Sujatha","non-dropping-particle":"","parse-names":false,"suffix":""},{"dropping-particle":"","family":"Randlett","given":"Owen","non-dropping-particle":"","parse-names":false,"suffix":""},{"dropping-particle":"","family":"Naumann","given":"Eva A.","non-dropping-particle":"","parse-names":false,"suffix":""},{"dropping-particle":"","family":"Yang","given":"Chao Tsung","non-dropping-particle":"","parse-names":false,"suffix":""},{"dropping-particle":"","family":"Schier","given":"Alexander F.","non-dropping-particle":"","parse-names":false,"suffix":""},{"dropping-particle":"","family":"Freeman","given":"Jeremy","non-dropping-particle":"","parse-names":false,"suffix":""},{"dropping-particle":"","family":"Engert","given":"Florian","non-dropping-particle":"","parse-names":false,"suffix":""},{"dropping-particle":"","family":"Ahrens","given":"Misha B.","non-dropping-particle":"","parse-names":false,"suffix":""}],"container-title":"eLife","id":"ITEM-11","issue":"MARCH2016","issued":{"date-parts":[["2016"]]},"title":"Brain-wide mapping of neural activity controlling zebrafish exploratory locomotion","type":"article-journal","volume":"5"},"uris":["http://www.mendeley.com/documents/?uuid=434cb19e-4451-461a-ac31-bcb41e55a452"]},{"id":"ITEM-12","itemData":{"DOI":"10.1038/nmeth.3581","ISBN":"1548-7091\\r1548-7105","ISSN":"1548-7091","PMID":"26778924","abstract":"In order to localize the neural circuits involved in generating behaviors, it is necessary to assign activity onto anatomical maps of the nervous system. Using brain registration across hundreds of larval zebrafish, we have built an expandable open-source atlas containing molecular labels and definitions of anatomical regions, the Z-Brain. Using this platform and immunohistochemical detection of phosphorylated extracellular signal-regulated kinase (ERK) as a readout of neural activity, we have developed a system to create and contextualize whole-brain maps of stimulus- and behavior-dependent neural activity. This mitogen-activated protein kinase (MAP)-mapping assay is technically simple, and data analysis is completely automated. Because MAP-mapping is performed on freely swimming fish, it is applicable to studies of nearly any stimulus or behavior. Here we demonstrate our high-throughput approach using pharmacological, visual and noxious stimuli, as well as hunting and feeding. The resultant maps outline hundreds of areas associated with behaviors.","author":[{"dropping-particle":"","family":"Randlett","given":"Owen","non-dropping-particle":"","parse-names":false,"suffix":""},{"dropping-particle":"","family":"Wee","given":"Caroline L","non-dropping-particle":"","parse-names":false,"suffix":""},{"dropping-particle":"","family":"Naumann","given":"Eva a","non-dropping-particle":"","parse-names":false,"suffix":""},{"dropping-particle":"","family":"Nnaemeka","given":"Onyeka","non-dropping-particle":"","parse-names":false,"suffix":""},{"dropping-particle":"","family":"Schoppik","given":"David","non-dropping-particle":"","parse-names":false,"suffix":""},{"dropping-particle":"","family":"Fitzgerald","given":"James E","non-dropping-particle":"","parse-names":false,"suffix":""},{"dropping-particle":"","family":"Portugues","given":"Ruben","non-dropping-particle":"","parse-names":false,"suffix":""},{"dropping-particle":"","family":"Lacoste","given":"Alix M B","non-dropping-particle":"","parse-names":false,"suffix":""},{"dropping-particle":"","family":"Riegler","given":"Clemens","non-dropping-particle":"","parse-names":false,"suffix":""},{"dropping-particle":"","family":"Engert","given":"Florian","non-dropping-particle":"","parse-names":false,"suffix":""},{"dropping-particle":"","family":"Schier","given":"Alexander F","non-dropping-particle":"","parse-names":false,"suffix":""}],"container-title":"Nature Methods","id":"ITEM-12","issue":"September","issued":{"date-parts":[["2015"]]},"page":"1-12","title":"Whole-brain activity mapping onto a zebrafish brain atlas","type":"article-journal","volume":"12"},"uris":["http://www.mendeley.com/documents/?uuid=58d4a1de-d555-49f5-b516-4c6e9113a8b5"]},{"id":"ITEM-13","itemData":{"DOI":"10.1016/j.cell.2016.10.019","ISBN":"1097-4172 (Electronic)\\r0092-8674 (Linking)","ISSN":"10974172","PMID":"27814522","abstract":"Detailed descriptions of brain-scale sensorimotor circuits underlying vertebrate behavior remain elusive. Recent advances in zebrafish neuroscience offer new opportunities to dissect such circuits via whole-brain imaging, behavioral analysis, functional perturbations, and network modeling. Here, we harness these tools to generate a brain-scale circuit model of the optomotor response, an orienting behavior evoked by visual motion. We show that such motion is processed by diverse neural response types distributed across multiple brain regions. To transform sensory input into action, these regions sequentially integrate eye- and direction-specific sensory streams, refine representations via interhemispheric inhibition, and demix locomotor instructions to independently drive turning and forward swimming. While experiments revealed many neural response types throughout the brain, modeling identified the dimensions of functional connectivity most critical for the behavior. We thus reveal how distributed neurons collaborate to generate behavior and illustrate a paradigm for distilling functional circuit models from whole-brain data.","author":[{"dropping-particle":"","family":"Naumann","given":"Eva A.","non-dropping-particle":"","parse-names":false,"suffix":""},{"dropping-particle":"","family":"Fitzgerald","given":"James E.","non-dropping-particle":"","parse-names":false,"suffix":""},{"dropping-particle":"","family":"Dunn","given":"Timothy W.","non-dropping-particle":"","parse-names":false,"suffix":""},{"dropping-particle":"","family":"Rihel","given":"Jason","non-dropping-particle":"","parse-names":false,"suffix":""},{"dropping-particle":"","family":"Sompolinsky","given":"Haim","non-dropping-particle":"","parse-names":false,"suffix":""},{"dropping-particle":"","family":"Engert","given":"Florian","non-dropping-particle":"","parse-names":false,"suffix":""}],"container-title":"Cell","id":"ITEM-13","issue":"4","issued":{"date-parts":[["2016"]]},"page":"947-960.e20","title":"From Whole-Brain Data to Functional Circuit Models: The Zebrafish Optomotor Response","type":"article-journal","volume":"167"},"uris":["http://www.mendeley.com/documents/?uuid=f069bb6c-b627-448e-8bcd-224ee1b06a8b"]},{"id":"ITEM-14","itemData":{"DOI":"10.1016/j.cell.2017.10.021","ISSN":"10974172","PMID":"29103613","abstract":"Internal states of the brain profoundly influence behavior. Fluctuating states such as alertness can be governed by neuromodulation, but the underlying mechanisms and cell types involved are not fully understood. We developed a method to globally screen for cell types involved in behavior by integrating brain-wide activity imaging with high-content molecular phenotyping and volume registration at cellular resolution. We used this method (MultiMAP) to record from 22 neuromodulatory cell types in behaving zebrafish during a reaction-time task that reports alertness. We identified multiple monoaminergic, cholinergic, and peptidergic cell types linked to alertness and found that activity in these cell types was mutually correlated during heightened alertness. We next recorded from and controlled homologous neuromodulatory cells in mice; alertness-related cell-type dynamics exhibited striking evolutionary conservation and modulated behavior similarly. These experiments establish a method for unbiased discovery of cellular elements underlying behavior and reveal an evolutionarily conserved set of diverse neuromodulatory systems that collectively govern internal state. Registration of brain-wide activity measurements with multiple molecular markers at cellular resolution uncovers multiple diverse neuromodulatory pathways linked to brain state.","author":[{"dropping-particle":"","family":"Lovett-Barron","given":"Matthew","non-dropping-particle":"","parse-names":false,"suffix":""},{"dropping-particle":"","family":"Andalman","given":"Aaron S.","non-dropping-particle":"","parse-names":false,"suffix":""},{"dropping-particle":"","family":"Allen","given":"William E.","non-dropping-particle":"","parse-names":false,"suffix":""},{"dropping-particle":"","family":"Vesuna","given":"Sam","non-dropping-particle":"","parse-names":false,"suffix":""},{"dropping-particle":"","family":"Kauvar","given":"Isaac","non-dropping-particle":"","parse-names":false,"suffix":""},{"dropping-particle":"","family":"Burns","given":"Vanessa M.","non-dropping-particle":"","parse-names":false,"suffix":""},{"dropping-particle":"","family":"Deisseroth","given":"Karl","non-dropping-particle":"","parse-names":false,"suffix":""}],"container-title":"Cell","id":"ITEM-14","issue":"6","issued":{"date-parts":[["2017"]]},"page":"1411-1423.e17","title":"Ancestral Circuits for the Coordinated Modulation of Brain State","type":"article-journal","volume":"171"},"uris":["http://www.mendeley.com/documents/?uuid=037f85ca-70dc-4fad-8c46-76cb0627f5a5"]}],"mendeley":{"formattedCitation":"&lt;sup&gt;1–14&lt;/sup&gt;","plainTextFormattedCitation":"1–14","previouslyFormattedCitation":"&lt;sup&gt;1,2,11–14,3–10&lt;/sup&gt;"},"properties":{"noteIndex":0},"schema":"https://github.com/citation-style-language/schema/raw/master/csl-citation.json"}</w:instrText>
      </w:r>
      <w:r w:rsidR="00132B78">
        <w:fldChar w:fldCharType="separate"/>
      </w:r>
      <w:r w:rsidR="007945EE" w:rsidRPr="007945EE">
        <w:rPr>
          <w:noProof/>
          <w:vertAlign w:val="superscript"/>
        </w:rPr>
        <w:t>1–14</w:t>
      </w:r>
      <w:r w:rsidR="00132B78">
        <w:fldChar w:fldCharType="end"/>
      </w:r>
      <w:r>
        <w:t xml:space="preserve">. These global neuron activity data with single-cell resolution have enabled previously </w:t>
      </w:r>
      <w:del w:id="11" w:author="Hang Lu" w:date="2025-06-29T15:23:00Z">
        <w:r w:rsidR="00132B78" w:rsidDel="44D5F7B6">
          <w:delText>impossible</w:delText>
        </w:r>
      </w:del>
      <w:ins w:id="12" w:author="Hang Lu" w:date="2025-06-29T15:23:00Z">
        <w:r>
          <w:t>highly difficult</w:t>
        </w:r>
      </w:ins>
      <w:r>
        <w:t xml:space="preserve"> studies. For example, in </w:t>
      </w:r>
      <w:r w:rsidRPr="44D5F7B6">
        <w:rPr>
          <w:i/>
          <w:iCs/>
        </w:rPr>
        <w:t>C. elegans</w:t>
      </w:r>
      <w:r>
        <w:t>, global neuron activity data have been used to study</w:t>
      </w:r>
      <w:ins w:id="13" w:author="Shivesh Chaudhary" w:date="2025-07-05T06:52:00Z" w16du:dateUtc="2025-07-05T01:22:00Z">
        <w:r w:rsidR="00D04B49">
          <w:t xml:space="preserve"> loco</w:t>
        </w:r>
      </w:ins>
      <w:ins w:id="14" w:author="Shivesh Chaudhary" w:date="2025-07-05T06:53:00Z" w16du:dateUtc="2025-07-05T01:23:00Z">
        <w:r w:rsidR="00D04B49">
          <w:t>motion</w:t>
        </w:r>
      </w:ins>
      <w:ins w:id="15" w:author="Shivesh Chaudhary" w:date="2025-07-05T06:54:00Z" w16du:dateUtc="2025-07-05T01:24:00Z">
        <w:r w:rsidR="00D04B49">
          <w:fldChar w:fldCharType="begin" w:fldLock="1"/>
        </w:r>
      </w:ins>
      <w:r w:rsidR="00D04B49">
        <w:instrText>ADDIN CSL_CITATION {"citationItems":[{"id":"ITEM-1","itemData":{"DOI":"10.1016/j.cell.2015.09.034","ISBN":"1097-4172 (Electronic)\\r0092-8674 (Linking)","ISSN":"10974172","PMID":"26478179","abstract":"While isolated motor actions can be correlated with activities of neuronal networks, an unresolved problem is how the brain assembles these activities into organized behaviors like action sequences. Using brain-wide calcium imaging in Caenorhabditis elegans, we show that a large proportion of neurons across the brain share information by engaging in coordinated, dynamical network activity. This brain state evolves on a cycle, each segment of which recruits the activities of different neuronal sub-populations and can be explicitly mapped, on a single trial basis, to the animals' major motor commands. This organization defines the assembly of motor commands into a string of run-and-turn action sequence cycles, including decisions between alternative behaviors. These dynamics serve as a robust scaffold for action selection in response to sensory input. This study shows that the coordination of neuronal activity patterns into global brain dynamics underlies the high-level organization of behavior.","author":[{"dropping-particle":"","family":"Kato","given":"Saul","non-dropping-particle":"","parse-names":false,"suffix":""},{"dropping-particle":"","family":"Kaplan","given":"Harris S.","non-dropping-particle":"","parse-names":false,"suffix":""},{"dropping-particle":"","family":"Schrödel","given":"Tina","non-dropping-particle":"","parse-names":false,"suffix":""},{"dropping-particle":"","family":"Skora","given":"Susanne","non-dropping-particle":"","parse-names":false,"suffix":""},{"dropping-particle":"","family":"Lindsay","given":"Theodore H.","non-dropping-particle":"","parse-names":false,"suffix":""},{"dropping-particle":"","family":"Yemini","given":"Eviatar","non-dropping-particle":"","parse-names":false,"suffix":""},{"dropping-particle":"","family":"Lockery","given":"Shawn","non-dropping-particle":"","parse-names":false,"suffix":""},{"dropping-particle":"","family":"Zimmer","given":"Manuel","non-dropping-particle":"","parse-names":false,"suffix":""}],"container-title":"Cell","id":"ITEM-1","issue":"3","issued":{"date-parts":[["2015"]]},"page":"656-669","title":"Global Brain Dynamics Embed the Motor Command Sequence of Caenorhabditis elegans","type":"article-journal","volume":"163"},"uris":["http://www.mendeley.com/documents/?uuid=d0716708-47d6-47b6-a660-ac53156a3ddb"]},{"id":"ITEM-2","itemData":{"DOI":"https://doi.org/10.1016/j.neuron.2019.10.037","ISSN":"0896-6273","abstract":"Summary Classical and modern ethological studies suggest that animal behavior is organized hierarchically across timescales, such that longer-timescale behaviors are composed of specific shorter-timescale actions. Despite progress relating neuronal dynamics to single-timescale behavior, it remains unclear how different timescale dynamics interact to give rise to such higher-order behavioral organization. Here, we show, in the nematode Caenorhabditis elegans, that a behavioral hierarchy spanning three timescales is implemented by nested neuronal dynamics. At the uppermost hierarchical level, slow neuronal population dynamics spanning brain and motor periphery control two faster motor neuron oscillations, toggling them between different activity states and functional roles. At lower hierarchical levels, these faster oscillations are further nested in a manner that enables flexible behavioral control in an otherwise rigid hierarchical framework. Our findings establish nested neuronal activity patterns as a repeated dynamical motif of the C. elegans nervous system, which together implement a controllable hierarchical organization of behavior.","author":[{"dropping-particle":"","family":"Kaplan","given":"Harris S","non-dropping-particle":"","parse-names":false,"suffix":""},{"dropping-particle":"","family":"Salazar Thula","given":"Oriana","non-dropping-particle":"","parse-names":false,"suffix":""},{"dropping-particle":"","family":"Khoss","given":"Niklas","non-dropping-particle":"","parse-names":false,"suffix":""},{"dropping-particle":"","family":"Zimmer","given":"Manuel","non-dropping-particle":"","parse-names":false,"suffix":""}],"container-title":"Neuron","id":"ITEM-2","issued":{"date-parts":[["2019"]]},"title":"Nested Neuronal Dynamics Orchestrate a Behavioral Hierarchy across Timescales","type":"article-journal"},"uris":["http://www.mendeley.com/documents/?uuid=11919dcf-33ba-4d0a-8677-bddfde738494"]},{"id":"ITEM-3","itemData":{"DOI":"10.1101/445643","abstract":"We record calcium activity from the majority of head neurons in freely moving C. elegans to reveal where and how natural behavior is encoded in a compact brain. We find that a sparse subset of neurons distributed throughout the head encode locomotion. A linear combination of these neurons’ activity predicts the animal’s velocity and body curvature and is sufficient to infer its posture. This sparse linear model outperforms single neuron or PCA models at predicting behavior. Among neurons important for the prediction are well-known locomotory neurons, such as AVA, as well as neurons not traditionally associated with locomotion. We compare neural activity of the same animal during unrestrained movement and during immobilization and find large differences between brain-wide neural dynamics during real and fictive locomotion.One Sentence Summary C. elegans behavior is predicted from neural activity.","author":[{"dropping-particle":"","family":"Scholz","given":"Monika","non-dropping-particle":"","parse-names":false,"suffix":""},{"dropping-particle":"","family":"Linder","given":"Ashley N","non-dropping-particle":"","parse-names":false,"suffix":""},{"dropping-particle":"","family":"Randi","given":"Francesco","non-dropping-particle":"","parse-names":false,"suffix":""},{"dropping-particle":"","family":"Sharma","given":"Anuj K","non-dropping-particle":"","parse-names":false,"suffix":""},{"dropping-particle":"","family":"Yu","given":"Xinwei","non-dropping-particle":"","parse-names":false,"suffix":""},{"dropping-particle":"","family":"Shaevitz","given":"Joshua W","non-dropping-particle":"","parse-names":false,"suffix":""},{"dropping-particle":"","family":"Leifer","given":"Andrew M","non-dropping-particle":"","parse-names":false,"suffix":""}],"container-title":"bioRxiv","id":"ITEM-3","issued":{"date-parts":[["2018","1","1"]]},"page":"445643","title":"Predicting natural behavior from whole-brain neural dynamics","type":"article-journal"},"uris":["http://www.mendeley.com/documents/?uuid=d69fcea6-2ca4-46e9-8ba9-9bda81b4ad73"]},{"id":"ITEM-4","itemData":{"DOI":"10.1016/j.cell.2023.07.035","ISSN":"10974172","PMID":"37607537","abstract":"Changes in an animal's behavior and internal state are accompanied by widespread changes in activity across its brain. However, how neurons across the brain encode behavior and how this is impacted by state is poorly understood. We recorded brain-wide activity and the diverse motor programs of freely moving C. elegans and built probabilistic models that explain how each neuron encodes quantitative behavioral features. By determining the identities of the recorded neurons, we created an atlas of how the defined neuron classes in the C. elegans connectome encode behavior. Many neuron classes have conjunctive representations of multiple behaviors. Moreover, although many neurons encode current motor actions, others integrate recent actions. Changes in behavioral state are accompanied by widespread changes in how neurons encode behavior, and we identify these flexible nodes in the connectome. Our results provide a global map of how the cell types across an animal's brain encode its behavior.","author":[{"dropping-particle":"","family":"Atanas","given":"Adam A.","non-dropping-particle":"","parse-names":false,"suffix":""},{"dropping-particle":"","family":"Kim","given":"Jungsoo","non-dropping-particle":"","parse-names":false,"suffix":""},{"dropping-particle":"","family":"Wang","given":"Ziyu","non-dropping-particle":"","parse-names":false,"suffix":""},{"dropping-particle":"","family":"Bueno","given":"Eric","non-dropping-particle":"","parse-names":false,"suffix":""},{"dropping-particle":"","family":"Becker","given":"McCoy","non-dropping-particle":"","parse-names":false,"suffix":""},{"dropping-particle":"","family":"Kang","given":"Di","non-dropping-particle":"","parse-names":false,"suffix":""},{"dropping-particle":"","family":"Park","given":"Jungyeon","non-dropping-particle":"","parse-names":false,"suffix":""},{"dropping-particle":"","family":"Kramer","given":"Talya S.","non-dropping-particle":"","parse-names":false,"suffix":""},{"dropping-particle":"","family":"Wan","given":"Flossie K.","non-dropping-particle":"","parse-names":false,"suffix":""},{"dropping-particle":"","family":"Baskoylu","given":"Saba","non-dropping-particle":"","parse-names":false,"suffix":""},{"dropping-particle":"","family":"Dag","given":"Ugur","non-dropping-particle":"","parse-names":false,"suffix":""},{"dropping-particle":"","family":"Kalogeropoulou","given":"Elpiniki","non-dropping-particle":"","parse-names":false,"suffix":""},{"dropping-particle":"","family":"Gomes","given":"Matthew A.","non-dropping-particle":"","parse-names":false,"suffix":""},{"dropping-particle":"","family":"Estrem","given":"Cassi","non-dropping-particle":"","parse-names":false,"suffix":""},{"dropping-particle":"","family":"Cohen","given":"Netta","non-dropping-particle":"","parse-names":false,"suffix":""},{"dropping-particle":"","family":"Mansinghka","given":"Vikash K.","non-dropping-particle":"","parse-names":false,"suffix":""},{"dropping-particle":"","family":"Flavell","given":"Steven W.","non-dropping-particle":"","parse-names":false,"suffix":""}],"container-title":"Cell","id":"ITEM-4","issued":{"date-parts":[["2023"]]},"title":"Brain-wide representations of behavior spanning multiple timescales and states in C. elegans","type":"article-journal"},"uris":["http://www.mendeley.com/documents/?uuid=60b0558d-b8d7-42cf-a95a-c147cf59da7b"]},{"id":"ITEM-5","itemData":{"author":[{"dropping-particle":"","family":"Kramer","given":"Talya S","non-dropping-particle":"","parse-names":false,"suffix":""},{"dropping-particle":"","family":"Wan","given":"Flossie K","non-dropping-particle":"","parse-names":false,"suffix":""},{"dropping-particle":"","family":"Pugliese","given":"Sarah M","non-dropping-particle":"","parse-names":false,"suffix":""},{"dropping-particle":"","family":"Atanas","given":"Adam A","non-dropping-particle":"","parse-names":false,"suffix":""},{"dropping-particle":"","family":"Hiser","given":"Alex W","non-dropping-particle":"","parse-names":false,"suffix":""},{"dropping-particle":"","family":"Luo","given":"Jinyue","non-dropping-particle":"","parse-names":false,"suffix":""},{"dropping-particle":"","family":"Bueno","given":"Eric","non-dropping-particle":"","parse-names":false,"suffix":""},{"dropping-particle":"","family":"Flavell","given":"Steven W","non-dropping-particle":"","parse-names":false,"suffix":""}],"container-title":"bioRxiv","id":"ITEM-5","issued":{"date-parts":[["2024"]]},"title":"Neural Sequences Underlying Directed Turning in C. elegans","type":"article-journal"},"uris":["http://www.mendeley.com/documents/?uuid=210b2461-17d0-44d7-a9a0-a44d04bd474a"]},{"id":"ITEM-6","itemData":{"author":[{"dropping-particle":"","family":"Fieseler","given":"Charles","non-dropping-particle":"","parse-names":false,"suffix":""},{"dropping-particle":"","family":"Lev","given":"Itamar","non-dropping-particle":"","parse-names":false,"suffix":""},{"dropping-particle":"","family":"Rey","given":"Ulises","non-dropping-particle":"","parse-names":false,"suffix":""},{"dropping-particle":"","family":"Hille","given":"Lukas","non-dropping-particle":"","parse-names":false,"suffix":""},{"dropping-particle":"","family":"Brenner","given":"Hannah","non-dropping-particle":"","parse-names":false,"suffix":""},{"dropping-particle":"","family":"Zimmer","given":"Manuel","non-dropping-particle":"","parse-names":false,"suffix":""}],"container-title":"bioRxiv","id":"ITEM-6","issued":{"date-parts":[["2025"]]},"page":"2003-2025","publisher":"Cold Spring Harbor Laboratory","title":"An intrinsic neuronal manifold underlies brain-wide hierarchical organization of behavior in C. elegans","type":"article-journal"},"uris":["http://www.mendeley.com/documents/?uuid=3f5c1651-f1fc-4e43-95f8-e79b8b61ca97"]}],"mendeley":{"formattedCitation":"&lt;sup&gt;15–20&lt;/sup&gt;","plainTextFormattedCitation":"15–20","previouslyFormattedCitation":"&lt;sup&gt;15–20&lt;/sup&gt;"},"properties":{"noteIndex":0},"schema":"https://github.com/citation-style-language/schema/raw/master/csl-citation.json"}</w:instrText>
      </w:r>
      <w:r w:rsidR="00D04B49">
        <w:fldChar w:fldCharType="separate"/>
      </w:r>
      <w:r w:rsidR="00D04B49" w:rsidRPr="00D04B49">
        <w:rPr>
          <w:noProof/>
          <w:vertAlign w:val="superscript"/>
        </w:rPr>
        <w:t>15–20</w:t>
      </w:r>
      <w:ins w:id="16" w:author="Shivesh Chaudhary" w:date="2025-07-05T06:54:00Z" w16du:dateUtc="2025-07-05T01:24:00Z">
        <w:r w:rsidR="00D04B49">
          <w:fldChar w:fldCharType="end"/>
        </w:r>
        <w:r w:rsidR="00D04B49">
          <w:t>, chemosensation</w:t>
        </w:r>
      </w:ins>
      <w:ins w:id="17" w:author="Shivesh Chaudhary" w:date="2025-07-05T07:01:00Z" w16du:dateUtc="2025-07-05T01:31:00Z">
        <w:r w:rsidR="00D04B49">
          <w:fldChar w:fldCharType="begin" w:fldLock="1"/>
        </w:r>
      </w:ins>
      <w:r w:rsidR="00D04B49">
        <w:instrText>ADDIN CSL_CITATION {"citationItems":[{"id":"ITEM-1","itemData":{"author":[{"dropping-particle":"","family":"Seyedolmohadesin","given":"Maedeh","non-dropping-particle":"","parse-names":false,"suffix":""},{"dropping-particle":"","family":"Fu","given":"Xingyang","non-dropping-particle":"","parse-names":false,"suffix":""},{"dropping-particle":"","family":"Torkashvand","given":"Mahdi","non-dropping-particle":"","parse-names":false,"suffix":""},{"dropping-particle":"","family":"Rasouli","given":"Sina","non-dropping-particle":"","parse-names":false,"suffix":""},{"dropping-particle":"","family":"Lang","given":"Samuel","non-dropping-particle":"","parse-names":false,"suffix":""},{"dropping-particle":"","family":"Li","given":"Liangzi","non-dropping-particle":"","parse-names":false,"suffix":""},{"dropping-particle":"","family":"Kalinski","given":"Cristine","non-dropping-particle":"","parse-names":false,"suffix":""},{"dropping-particle":"","family":"Cook","given":"Steven J","non-dropping-particle":"","parse-names":false,"suffix":""},{"dropping-particle":"","family":"Schroeder","given":"Frank C","non-dropping-particle":"","parse-names":false,"suffix":""},{"dropping-particle":"","family":"Yemini","given":"Eviatar","non-dropping-particle":"","parse-names":false,"suffix":""}],"container-title":"bioRxiv","id":"ITEM-1","issued":{"date-parts":[["2025"]]},"page":"2005-2025","publisher":"Cold Spring Harbor Laboratory","title":"Whole-brain chemosensory responses of both C. elegans sexes","type":"article-journal"},"uris":["http://www.mendeley.com/documents/?uuid=9bef9a87-1890-4c39-921f-bf20d0298735"]}],"mendeley":{"formattedCitation":"&lt;sup&gt;21&lt;/sup&gt;","plainTextFormattedCitation":"21","previouslyFormattedCitation":"&lt;sup&gt;21&lt;/sup&gt;"},"properties":{"noteIndex":0},"schema":"https://github.com/citation-style-language/schema/raw/master/csl-citation.json"}</w:instrText>
      </w:r>
      <w:r w:rsidR="00D04B49">
        <w:fldChar w:fldCharType="separate"/>
      </w:r>
      <w:r w:rsidR="00D04B49" w:rsidRPr="00D04B49">
        <w:rPr>
          <w:noProof/>
          <w:vertAlign w:val="superscript"/>
        </w:rPr>
        <w:t>21</w:t>
      </w:r>
      <w:ins w:id="18" w:author="Shivesh Chaudhary" w:date="2025-07-05T07:01:00Z" w16du:dateUtc="2025-07-05T01:31:00Z">
        <w:r w:rsidR="00D04B49">
          <w:fldChar w:fldCharType="end"/>
        </w:r>
      </w:ins>
      <w:ins w:id="19" w:author="Shivesh Chaudhary" w:date="2025-07-05T06:57:00Z" w16du:dateUtc="2025-07-05T01:27:00Z">
        <w:r w:rsidR="00D04B49">
          <w:t>, mating</w:t>
        </w:r>
      </w:ins>
      <w:ins w:id="20" w:author="Shivesh Chaudhary" w:date="2025-07-05T07:02:00Z" w16du:dateUtc="2025-07-05T01:32:00Z">
        <w:r w:rsidR="00D04B49">
          <w:fldChar w:fldCharType="begin" w:fldLock="1"/>
        </w:r>
      </w:ins>
      <w:r w:rsidR="00D04B49">
        <w:instrText>ADDIN CSL_CITATION {"citationItems":[{"id":"ITEM-1","itemData":{"DOI":"https://doi.org/10.1016/j.cell.2021.08.024","ISSN":"0092-8674","abstract":"Summary Natural goal-directed behaviors often involve complex sequences of many stimulus-triggered components. Understanding how brain circuits organize such behaviors requires mapping the interactions between an animal, its environment, and its nervous system. Here, we use brain-wide neuronal imaging to study the full performance of mating by the C. elegans male. We show that as mating unfolds in a sequence of component behaviors, the brain operates similarly between instances of each component but distinctly between different components. When the full sensory and behavioral context is taken into account, unique roles emerge for each neuron. Functional correlations between neurons are not fixed but change with behavioral dynamics. From individual neurons to circuits, our study shows how diverse brain-wide dynamics emerge from the integration of sensory perception and motor actions in their natural context.","author":[{"dropping-particle":"","family":"Susoy","given":"Vladislav","non-dropping-particle":"","parse-names":false,"suffix":""},{"dropping-particle":"","family":"Hung","given":"Wesley","non-dropping-particle":"","parse-names":false,"suffix":""},{"dropping-particle":"","family":"Witvliet","given":"Daniel","non-dropping-particle":"","parse-names":false,"suffix":""},{"dropping-particle":"","family":"Whitener","given":"Joshua E","non-dropping-particle":"","parse-names":false,"suffix":""},{"dropping-particle":"","family":"Wu","given":"Min","non-dropping-particle":"","parse-names":false,"suffix":""},{"dropping-particle":"","family":"Park","given":"Core Francisco","non-dropping-particle":"","parse-names":false,"suffix":""},{"dropping-particle":"","family":"Graham","given":"Brett J","non-dropping-particle":"","parse-names":false,"suffix":""},{"dropping-particle":"","family":"Zhen","given":"Mei","non-dropping-particle":"","parse-names":false,"suffix":""},{"dropping-particle":"","family":"Venkatachalam","given":"Vivek","non-dropping-particle":"","parse-names":false,"suffix":""},{"dropping-particle":"","family":"Samuel","given":"Aravinthan D T","non-dropping-particle":"","parse-names":false,"suffix":""}],"container-title":"Cell","id":"ITEM-1","issue":"20","issued":{"date-parts":[["2021"]]},"page":"5122-5137.e17","title":"Natural sensory context drives diverse brain-wide activity during C. elegans mating","type":"article-journal","volume":"184"},"uris":["http://www.mendeley.com/documents/?uuid=0cf462d0-2bd9-4f17-89bf-9efcc292a1dc"]}],"mendeley":{"formattedCitation":"&lt;sup&gt;22&lt;/sup&gt;","plainTextFormattedCitation":"22","previouslyFormattedCitation":"&lt;sup&gt;22&lt;/sup&gt;"},"properties":{"noteIndex":0},"schema":"https://github.com/citation-style-language/schema/raw/master/csl-citation.json"}</w:instrText>
      </w:r>
      <w:r w:rsidR="00D04B49">
        <w:fldChar w:fldCharType="separate"/>
      </w:r>
      <w:r w:rsidR="00D04B49" w:rsidRPr="00D04B49">
        <w:rPr>
          <w:noProof/>
          <w:vertAlign w:val="superscript"/>
        </w:rPr>
        <w:t>22</w:t>
      </w:r>
      <w:ins w:id="21" w:author="Shivesh Chaudhary" w:date="2025-07-05T07:02:00Z" w16du:dateUtc="2025-07-05T01:32:00Z">
        <w:r w:rsidR="00D04B49">
          <w:fldChar w:fldCharType="end"/>
        </w:r>
      </w:ins>
      <w:ins w:id="22" w:author="Shivesh Chaudhary" w:date="2025-07-05T06:57:00Z" w16du:dateUtc="2025-07-05T01:27:00Z">
        <w:r w:rsidR="00D04B49">
          <w:t>, sleep</w:t>
        </w:r>
      </w:ins>
      <w:ins w:id="23" w:author="Shivesh Chaudhary" w:date="2025-07-05T07:03:00Z" w16du:dateUtc="2025-07-05T01:33:00Z">
        <w:r w:rsidR="00D04B49">
          <w:fldChar w:fldCharType="begin" w:fldLock="1"/>
        </w:r>
      </w:ins>
      <w:r w:rsidR="00D04B49">
        <w:instrText>ADDIN CSL_CITATION {"citationItems":[{"id":"ITEM-1","itemData":{"DOI":"10.1126/science.aam6851","ISSN":"1095-9203","PMID":"28642382","abstract":"How the brain effectively switches between and maintains global states, such as sleep and wakefulness, is not yet understood. We used brainwide functional imaging at single-cell resolution to show that during the developmental stage of lethargus, the Caenorhabditis elegans brain is predisposed to global quiescence, characterized by systemic down-regulation of neuronal activity. Only a few specific neurons are exempt from this effect. In the absence of external arousing cues, this quiescent brain state arises by the convergence of neuronal activities toward a fixed-point attractor embedded in an otherwise dynamic neural state space. We observed efficient spontaneous and sensory-evoked exits from quiescence. Our data support the hypothesis that during global states such as sleep, neuronal networks are drawn to a baseline mode and can be effectively reactivated by signaling from arousing circuits.","author":[{"dropping-particle":"","family":"Nichols","given":"Annika L. A.","non-dropping-particle":"","parse-names":false,"suffix":""},{"dropping-particle":"","family":"Eichler","given":"Tomáš","non-dropping-particle":"","parse-names":false,"suffix":""},{"dropping-particle":"","family":"Latham","given":"Richard","non-dropping-particle":"","parse-names":false,"suffix":""},{"dropping-particle":"","family":"Zimmer","given":"Manuel","non-dropping-particle":"","parse-names":false,"suffix":""}],"container-title":"Science (New York, N.Y.)","id":"ITEM-1","issue":"6344","issued":{"date-parts":[["2017"]]},"page":"eaam6851","title":"A global brain state underlies C. elegans sleep behavior.","type":"article-journal","volume":"356"},"uris":["http://www.mendeley.com/documents/?uuid=efdf4fea-9d76-4488-bebf-8b5caeaead37"]},{"id":"ITEM-2","itemData":{"DOI":"10.1016/j.celrep.2017.12.091","ISSN":"22111247","abstract":"&lt;h2&gt;Summary&lt;/h2&gt;&lt;p&gt;Neural information processing entails a high energetic cost, but its maintenance is crucial for animal survival. However, the brain's energy conservation strategies are incompletely understood. Employing functional brain-wide imaging and quantitative behavioral assays, we describe a neuronal strategy in &lt;i&gt;Caenorhabditis elegans&lt;/i&gt; that balances energy availability and expenditure. Upon acute food deprivation, animals exhibit a transiently elevated state of arousal, indicated by foraging behaviors and increased responsiveness to food-related cues. In contrast, long-term starvation suppresses these behaviors and biases animals to intermittent sleep episodes. Brain-wide neuronal population dynamics, which are likely energetically costly but important for behavior, are robust to starvation while animals are awake. However, during starvation-induced sleep, brain dynamics are systemically downregulated. Neuromodulation via insulin-like signaling is required to transiently maintain the animals' arousal state upon acute food deprivation. Our data suggest that the regulation of sleep and wakefulness supports optimal energy allocation.&lt;/p&gt;","author":[{"dropping-particle":"","family":"Skora","given":"Susanne","non-dropping-particle":"","parse-names":false,"suffix":""},{"dropping-particle":"","family":"Mende","given":"Fanny","non-dropping-particle":"","parse-names":false,"suffix":""},{"dropping-particle":"","family":"Zimmer","given":"Manuel","non-dropping-particle":"","parse-names":false,"suffix":""}],"container-title":"Cell Reports","id":"ITEM-2","issue":"4","issued":{"date-parts":[["2018"]]},"page":"953-966","title":"Energy Scarcity Promotes a Brain-wide Sleep State Modulated by Insulin Signaling in C. elegans","type":"article-journal","volume":"22"},"uris":["http://www.mendeley.com/documents/?uuid=1fe28fb2-ee8b-4495-92b5-f1d8dc80262f"]}],"mendeley":{"formattedCitation":"&lt;sup&gt;23,24&lt;/sup&gt;","plainTextFormattedCitation":"23,24","previouslyFormattedCitation":"&lt;sup&gt;23,24&lt;/sup&gt;"},"properties":{"noteIndex":0},"schema":"https://github.com/citation-style-language/schema/raw/master/csl-citation.json"}</w:instrText>
      </w:r>
      <w:r w:rsidR="00D04B49">
        <w:fldChar w:fldCharType="separate"/>
      </w:r>
      <w:r w:rsidR="00D04B49" w:rsidRPr="00D04B49">
        <w:rPr>
          <w:noProof/>
          <w:vertAlign w:val="superscript"/>
        </w:rPr>
        <w:t>23,24</w:t>
      </w:r>
      <w:ins w:id="24" w:author="Shivesh Chaudhary" w:date="2025-07-05T07:03:00Z" w16du:dateUtc="2025-07-05T01:33:00Z">
        <w:r w:rsidR="00D04B49">
          <w:fldChar w:fldCharType="end"/>
        </w:r>
      </w:ins>
      <w:ins w:id="25" w:author="Shivesh Chaudhary" w:date="2025-07-05T06:57:00Z" w16du:dateUtc="2025-07-05T01:27:00Z">
        <w:r w:rsidR="00D04B49">
          <w:t>,</w:t>
        </w:r>
      </w:ins>
      <w:ins w:id="26" w:author="Shivesh Chaudhary" w:date="2025-07-05T09:56:00Z" w16du:dateUtc="2025-07-05T04:26:00Z">
        <w:r w:rsidR="002944B5">
          <w:t xml:space="preserve"> </w:t>
        </w:r>
      </w:ins>
      <w:ins w:id="27" w:author="Shivesh Chaudhary" w:date="2025-07-05T06:57:00Z" w16du:dateUtc="2025-07-05T01:27:00Z">
        <w:r w:rsidR="00D04B49">
          <w:t>aging</w:t>
        </w:r>
      </w:ins>
      <w:ins w:id="28" w:author="Shivesh Chaudhary" w:date="2025-07-05T07:03:00Z" w16du:dateUtc="2025-07-05T01:33:00Z">
        <w:r w:rsidR="00D04B49">
          <w:fldChar w:fldCharType="begin" w:fldLock="1"/>
        </w:r>
      </w:ins>
      <w:r w:rsidR="00CD4946">
        <w:instrText>ADDIN CSL_CITATION {"citationItems":[{"id":"ITEM-1","itemData":{"DOI":"10.1101/2021.07.07.451497","abstract":"In the aging brain, many of the alterations underlying cognitive and behavioral decline remain opaque. C. elegans offers a powerful model for aging research, with a simple, well-studied nervous system to further our understanding of the cellular modifications and functional alterations accompanying senescence. We perform multi-neuronal functional imaging across the aged C. elegans nervous system, measuring an age-associated breakdown in system-wide functional organization. At single-cell resolution, we detect shifts in activity dynamics toward higher frequencies, alongside a specific loss of inhibitory signaling occurring early in the aging process. These effects are partially delayed or accelerated by a long-lived or neurodegenerative mutant background, respectively. We further provide evidence that these effects are partially mediated through degradation of GABA signaling, via a pathway involving UNC-2/CaV2α and caspase activation. Data from mammals are consistent with our findings, suggesting a conserved shift in the balance of excitatory/inhibitory signaling with age leading to functional decline.Competing Interest StatementThe authors have declared no competing interest.","author":[{"dropping-particle":"","family":"Wirak","given":"Gregory S","non-dropping-particle":"","parse-names":false,"suffix":""},{"dropping-particle":"","family":"Florman","given":"Jeremy","non-dropping-particle":"","parse-names":false,"suffix":""},{"dropping-particle":"","family":"Alkema","given":"Mark J","non-dropping-particle":"","parse-names":false,"suffix":""},{"dropping-particle":"","family":"Connor","given":"Christopher W","non-dropping-particle":"","parse-names":false,"suffix":""},{"dropping-particle":"V","family":"Gabel","given":"Christopher","non-dropping-particle":"","parse-names":false,"suffix":""}],"container-title":"bioRxiv","id":"ITEM-1","issued":{"date-parts":[["2021","1","1"]]},"page":"2021.07.07.451497","title":"Age-associated changes to neuronal dynamics involve a loss of inhibitory signaling in &amp;lt;em&amp;gt;C. elegans&amp;lt;/em&amp;gt;","type":"article-journal"},"uris":["http://www.mendeley.com/documents/?uuid=1f517a0b-7f14-47fe-b35e-976f7e9f6203"]}],"mendeley":{"formattedCitation":"&lt;sup&gt;25&lt;/sup&gt;","plainTextFormattedCitation":"25","previouslyFormattedCitation":"&lt;sup&gt;25&lt;/sup&gt;"},"properties":{"noteIndex":0},"schema":"https://github.com/citation-style-language/schema/raw/master/csl-citation.json"}</w:instrText>
      </w:r>
      <w:r w:rsidR="00D04B49">
        <w:fldChar w:fldCharType="separate"/>
      </w:r>
      <w:r w:rsidR="00D04B49" w:rsidRPr="00D04B49">
        <w:rPr>
          <w:noProof/>
          <w:vertAlign w:val="superscript"/>
        </w:rPr>
        <w:t>25</w:t>
      </w:r>
      <w:ins w:id="29" w:author="Shivesh Chaudhary" w:date="2025-07-05T07:03:00Z" w16du:dateUtc="2025-07-05T01:33:00Z">
        <w:r w:rsidR="00D04B49">
          <w:fldChar w:fldCharType="end"/>
        </w:r>
        <w:r w:rsidR="00D04B49">
          <w:t>,</w:t>
        </w:r>
      </w:ins>
      <w:ins w:id="30" w:author="Shivesh Chaudhary" w:date="2025-07-05T09:56:00Z" w16du:dateUtc="2025-07-05T04:26:00Z">
        <w:r w:rsidR="002944B5">
          <w:t xml:space="preserve"> </w:t>
        </w:r>
      </w:ins>
      <w:ins w:id="31" w:author="Shivesh Chaudhary" w:date="2025-07-05T07:15:00Z" w16du:dateUtc="2025-07-05T01:45:00Z">
        <w:r w:rsidR="00CA6ED7">
          <w:t>network</w:t>
        </w:r>
      </w:ins>
      <w:ins w:id="32" w:author="Shivesh Chaudhary" w:date="2025-07-05T07:16:00Z" w16du:dateUtc="2025-07-05T01:46:00Z">
        <w:r w:rsidR="00CA6ED7">
          <w:t xml:space="preserve"> properties</w:t>
        </w:r>
      </w:ins>
      <w:ins w:id="33" w:author="Shivesh Chaudhary" w:date="2025-07-05T07:04:00Z" w16du:dateUtc="2025-07-05T01:34:00Z">
        <w:r w:rsidR="00CD4946">
          <w:fldChar w:fldCharType="begin" w:fldLock="1"/>
        </w:r>
      </w:ins>
      <w:r w:rsidR="002944B5">
        <w:instrText>ADDIN CSL_CITATION {"citationItems":[{"id":"ITEM-1","itemData":{"DOI":"10.1016/j.cell.2023.04.023","ISSN":"10974172","PMID":"37192620","abstract":"Serotonin influences many aspects of animal behavior. But how serotonin acts on its diverse receptors across the brain to modulate global activity and behavior is unknown. Here, we examine how serotonin release in C. elegans alters brain-wide activity to induce foraging behaviors, like slow locomotion and increased feeding. Comprehensive genetic analyses identify three core serotonin receptors (MOD-1, SER-4, and LGC-50) that induce slow locomotion upon serotonin release and others (SER-1, SER-5, and SER-7) that interact with them to modulate this behavior. SER-4 induces behavioral responses to sudden increases in serotonin release, whereas MOD-1 induces responses to persistent release. Whole-brain imaging reveals widespread serotonin-associated brain dynamics, spanning many behavioral networks. We map all sites of serotonin receptor expression in the connectome, which, together with synaptic connectivity, helps predict which neurons show serotonin-associated activity. These results reveal how serotonin acts at defined sites across a connectome to modulate brain-wide activity and behavior.","author":[{"dropping-particle":"","family":"Dag","given":"Ugur","non-dropping-particle":"","parse-names":false,"suffix":""},{"dropping-particle":"","family":"Nwabudike","given":"Ijeoma","non-dropping-particle":"","parse-names":false,"suffix":""},{"dropping-particle":"","family":"Kang","given":"Di","non-dropping-particle":"","parse-names":false,"suffix":""},{"dropping-particle":"","family":"Gomes","given":"Matthew A.","non-dropping-particle":"","parse-names":false,"suffix":""},{"dropping-particle":"","family":"Kim","given":"Jungsoo","non-dropping-particle":"","parse-names":false,"suffix":""},{"dropping-particle":"","family":"Atanas","given":"Adam A.","non-dropping-particle":"","parse-names":false,"suffix":""},{"dropping-particle":"","family":"Bueno","given":"Eric","non-dropping-particle":"","parse-names":false,"suffix":""},{"dropping-particle":"","family":"Estrem","given":"Cassi","non-dropping-particle":"","parse-names":false,"suffix":""},{"dropping-particle":"","family":"Pugliese","given":"Sarah","non-dropping-particle":"","parse-names":false,"suffix":""},{"dropping-particle":"","family":"Wang","given":"Ziyu","non-dropping-particle":"","parse-names":false,"suffix":""},{"dropping-particle":"","family":"Towlson","given":"Emma","non-dropping-particle":"","parse-names":false,"suffix":""},{"dropping-particle":"","family":"Flavell","given":"Steven W.","non-dropping-particle":"","parse-names":false,"suffix":""}],"container-title":"Cell","id":"ITEM-1","issued":{"date-parts":[["2023"]]},"title":"Dissecting the functional organization of the C. elegans serotonergic system at whole-brain scale","type":"article-journal"},"uris":["http://www.mendeley.com/documents/?uuid=00c3dc21-8113-40f4-8d9e-421b5e74981b"]},{"id":"ITEM-2","itemData":{"DOI":"10.1038/s41586-023-06683-4","ISSN":"14764687","PMID":"37914938","abstract":"Establishing how neural function emerges from network properties is a fundamental problem in neuroscience1. Here, to better understand the relationship between the structure and the function of a nervous system, we systematically measure signal propagation in 23,433 pairs of neurons across the head of the nematode Caenorhabditis elegans by direct optogenetic activation and simultaneous whole-brain calcium imaging. We measure the sign (excitatory or inhibitory), strength, temporal properties and causal direction of signal propagation between these neurons to create a functional atlas. We find that signal propagation differs from model predictions that are based on anatomy. Using mutants, we show that extrasynaptic signalling not visible from anatomy contributes to this difference. We identify many instances of dense-core-vesicle-dependent signalling, including on timescales of less than a second, that evoke acute calcium transients—often where no direct wired connection exists but where relevant neuropeptides and receptors are expressed. We propose that, in such cases, extrasynaptically released neuropeptides serve a similar function to that of classical neurotransmitters. Finally, our measured signal propagation atlas better predicts the neural dynamics of spontaneous activity than do models based on anatomy. We conclude that both synaptic and extrasynaptic signalling drive neural dynamics on short timescales, and that measurements of evoked signal propagation are crucial for interpreting neural function.","author":[{"dropping-particle":"","family":"Randi","given":"Francesco","non-dropping-particle":"","parse-names":false,"suffix":""},{"dropping-particle":"","family":"Sharma","given":"Anuj K.","non-dropping-particle":"","parse-names":false,"suffix":""},{"dropping-particle":"","family":"Dvali","given":"Sophie","non-dropping-particle":"","parse-names":false,"suffix":""},{"dropping-particle":"","family":"Leifer","given":"Andrew M.","non-dropping-particle":"","parse-names":false,"suffix":""}],"container-title":"Nature","id":"ITEM-2","issued":{"date-parts":[["2023"]]},"title":"Neural signal propagation atlas of Caenorhabditis elegans","type":"article-journal"},"uris":["http://www.mendeley.com/documents/?uuid=3c1b3e2f-2590-4d9a-b370-a6cb35a367fa"]}],"mendeley":{"formattedCitation":"&lt;sup&gt;26,27&lt;/sup&gt;","plainTextFormattedCitation":"26,27","previouslyFormattedCitation":"&lt;sup&gt;26,27&lt;/sup&gt;"},"properties":{"noteIndex":0},"schema":"https://github.com/citation-style-language/schema/raw/master/csl-citation.json"}</w:instrText>
      </w:r>
      <w:r w:rsidR="00CD4946">
        <w:fldChar w:fldCharType="separate"/>
      </w:r>
      <w:r w:rsidR="00CA6ED7" w:rsidRPr="00CA6ED7">
        <w:rPr>
          <w:noProof/>
          <w:vertAlign w:val="superscript"/>
        </w:rPr>
        <w:t>26,27</w:t>
      </w:r>
      <w:ins w:id="34" w:author="Shivesh Chaudhary" w:date="2025-07-05T07:04:00Z" w16du:dateUtc="2025-07-05T01:34:00Z">
        <w:r w:rsidR="00CD4946">
          <w:fldChar w:fldCharType="end"/>
        </w:r>
      </w:ins>
      <w:ins w:id="35" w:author="Shivesh Chaudhary" w:date="2025-07-05T09:56:00Z" w16du:dateUtc="2025-07-05T04:26:00Z">
        <w:r w:rsidR="002944B5">
          <w:t xml:space="preserve"> etc</w:t>
        </w:r>
      </w:ins>
      <w:ins w:id="36" w:author="Shivesh Chaudhary" w:date="2025-07-05T06:57:00Z" w16du:dateUtc="2025-07-05T01:27:00Z">
        <w:r w:rsidR="00D04B49">
          <w:t xml:space="preserve">. </w:t>
        </w:r>
      </w:ins>
      <w:del w:id="37" w:author="Shivesh Chaudhary" w:date="2025-07-05T06:57:00Z" w16du:dateUtc="2025-07-05T01:27:00Z">
        <w:r w:rsidDel="00D04B49">
          <w:delText xml:space="preserve"> </w:delText>
        </w:r>
      </w:del>
      <w:del w:id="38" w:author="Shivesh Chaudhary" w:date="2025-07-05T07:04:00Z" w16du:dateUtc="2025-07-05T01:34:00Z">
        <w:r w:rsidDel="00CD4946">
          <w:delText>brain-wide coordination among activity of neurons</w:delText>
        </w:r>
        <w:r w:rsidR="00132B78" w:rsidDel="00CD4946">
          <w:fldChar w:fldCharType="begin" w:fldLock="1"/>
        </w:r>
        <w:r w:rsidR="00D04B49" w:rsidRPr="00CD4946" w:rsidDel="00CD4946">
          <w:delInstrText xml:space="preserve">ADDIN CSL_CITATION {"citationItems":[{"id":"ITEM-1","itemData":{"DOI":"10.1016/j.cell.2015.09.034","ISBN":"1097-4172 (Electronic)\\r0092-8674 (Linking)","ISSN":"10974172","PMID":"26478179","abstract":"While isolated motor actions can be correlated with activities of neuronal networks, an unresolved problem is how the brain assembles these activities into organized behaviors like action sequences. Using brain-wide calcium imaging in Caenorhabditis elegans, we show that a large proportion of neurons across the brain share information by engaging in coordinated, dynamical network activity. This brain state evolves on a cycle, each segment of which recruits the activities of different neuronal sub-populations and can be explicitly mapped, on a single trial basis, to the animals' major motor commands. This organization defines the assembly of motor commands into a string of run-and-turn action sequence cycles, including decisions between alternative behaviors. These dynamics serve as a robust scaffold for action selection in response to sensory input. This study shows that the coordination of neuronal activity patterns into global brain dynamics underlies the high-level organization of behavior.","author":[{"dropping-particle":"","family":"Kato","given":"Saul","non-dropping-particle":"","parse-names":false,"suffix":""},{"dropping-particle":"","family":"Kaplan","given":"Harris S.","non-dropping-particle":"","parse-names":false,"suffix":""},{"dropping-particle":"","family":"Schrödel","given":"Tina","non-dropping-particle":"","parse-names":false,"suffix":""},{"dropping-particle":"","family":"Skora","given":"Susanne","non-dropping-particle":"","parse-names":false,"suffix":""},{"dropping-particle":"","family":"Lindsay","given":"Theodore H.","non-dropping-particle":"","parse-names":false,"suffix":""},{"dropping-particle":"","family":"Yemini","given":"Eviatar","non-dropping-particle":"","parse-names":false,"suffix":""},{"dropping-particle":"","family":"Lockery","given":"Shawn","non-dropping-particle":"","parse-names":false,"suffix":""},{"dropping-particle":"","family":"Zimmer","given":"Manuel","non-dropping-particle":"","parse-names":false,"suffix":""}],"container-title":"Cell","id":"ITEM-1","issue":"3","issued":{"date-parts":[["2015"]]},"page":"656-669","title":"Global Brain Dynamics Embed the Motor Command Sequence of Caenorhabditis elegans","type":"article-journal","volume":"163"},"uris":["http://www.mendeley.com/documents/?uuid=d0716708-47d6-47b6-a660-ac53156a3ddb"]},{"id":"ITEM-2","itemData":{"DOI":"10.1073/pnas.1507109113","ISBN":"1507109113","ISSN":"1091-6490","PMID":"26711989","abstract":"We present an imaging system for pan-neuronal recording in crawling Caenorhabditis elegans. A spinning disk confocal microscope, modified for automated tracking of the C. elegans head ganglia, simultaneously records the activity and position of </w:delInstrText>
        </w:r>
        <w:r w:rsidR="00D04B49" w:rsidRPr="00CD4946" w:rsidDel="00CD4946">
          <w:rPr>
            <w:rFonts w:ascii="Cambria Math" w:hAnsi="Cambria Math" w:cs="Cambria Math"/>
          </w:rPr>
          <w:delInstrText>∼</w:delInstrText>
        </w:r>
        <w:r w:rsidR="00D04B49" w:rsidRPr="00CD4946" w:rsidDel="00CD4946">
          <w:delInstrText>80 neurons that coexpress cytoplasmic calcium indicator GCaMP6s and nuclear localized red fluorescent protein at 10 volumes per second. We developed a behavioral analysis algorithm that maps the movements of the head ganglia to the animal's posture and locomotion. Image registration and analysis software automatically assigns an index to each nucleus and calculates the corresponding calcium signal. Neurons with highly stereotyped positions can be associated with unique indexes and subsequently identified using an atlas of the worm nervous system. To test our system, we analyzed the brainwide activity patterns of moving worms subjected to thermosensory inputs. We demonstrate that our setup is able to uncover representations of sensory input and motor output of individual neurons from brainwide dynamics. Our imaging setup and analysis pipeline should facilitate mapping circuits for sensory to motor transformation in transparent behaving animals such as C. elegans and Drosophila larva.","author":[{"dropping-particle":"","family":"Venkatachalam","given":"Vivek","non-dropping-particle":"","parse-names":false,"suffix":""},{"dropping-particle":"","family":"Ji","given":"Ni","non-dropping-particle":"","parse-names":false,"suffix":""},{"dropping-particle":"","family":"Wang","given":"Xian","non-dropping-particle":"","parse-names":false,"suffix":""},{"dropping-particle":"","family":"Clark","given":"Christopher","non-dropping-particle":"","parse-names":false,"suffix":""},{"dropping-particle":"","family":"Mitchell","given":"James Kameron","non-dropping-particle":"","parse-names":false,"suffix":""},{"dropping-particle":"","family":"Klein","given":"Mason","non-dropping-particle":"","parse-names":false,"suffix":""},{"dropping-particle":"","family":"Tabone","given":"Christopher J","non-dropping-particle":"","parse-names":false,"suffix":""},{"dropping-particle":"","family":"Florman","given":"Jeremy","non-dropping-particle":"","parse-names":false,"suffix":""},{"dropping-particle":"","family":"Ji","given":"Hongfei","non-dropping-particle":"","parse-names":false,"suffix":""},{"dropping-particle":"","family":"Greenwood","given":"Joel","non-dropping-particle":"","parse-names":false,"suffix":""},{"dropping-particle":"","family":"Chisholm","given":"Andrew D","non-dropping-particle":"","parse-names":false,"suffix":""},{"dropping-particle":"","family":"Srinivasan","given":"Jagan","non-dropping-particle":"","parse-names":false,"suffix":""},{"dropping-particle":"","family":"Alkema","given":"Mark","non-dropping-particle":"","parse-names":false,"suffix":""},{"dropping-particle":"","family":"Zhen","given":"Mei","non-dropping-particle":"","parse-names":false,"suffix":""},{"dropping-particle":"","family":"Samuel","given":"Aravinthan D T","non-dropping-particle":"","parse-names":false,"suffix":""}],"container-title":"Proceedings of the National Academy of Sciences of the United States of America","id":"ITEM-2","issue":"8","issued":{"date-parts":[["2016"]]},"number-of-pages":"E1082-8","title":"Pan-neuronal imaging in roaming Caenorhabditis elegans.","type":"book","volume":"113"},"uris":["http://www.mendeley.com/documents/?uuid=26f07f95-ef49-4cfd-9171-989f049f33fa"]},{"id":"ITEM-3","itemData":{"DOI":"10.1073/pnas.1507110112","ISBN":"1091-6490 (Electronic)\\r0027-8424 (Linking)","ISSN":"1091-6490","PMID":"26712014","abstract":"The ability to acquire large-scale recordings of neuronal activity in awake and unrestrained animals is needed to provide new insights into how populations of neurons generate animal behavior. We present an instrument capable of recording intracellular calcium transients from the majority of neurons in the head of a freely behaving Caenorhabditis elegans with cellular resolution while simultaneously recording the animal's position, posture, and locomotion. This instrument provides whole-brain imaging with cellular resolution in an unrestrained and behaving animal. We use spinning-disk confocal microscopy to capture 3D volumetric fluorescent images of neurons expressing the calcium indicator GCaMP6s at 6 head-volumes/s. A suite of three cameras monitor neuronal fluorescence and the animal's position and orientation. Custom software tracks the 3D position of the animal's head in real time and two feedback loops adjust a motorized stage and objective to keep the animal's head within the field of view as the animal roams freely. We observe calcium transients from up to 77 neurons for over 4 min and correlate this activity with the animal's behavior. We characterize noise in the system due to animal motion and show that, across worms, multiple neurons show significant correlations with modes of behavior corresponding to forward, backward, and turning locomotion.","author":[{"dropping-particle":"","family":"Nguyen","given":"Jeffrey P","non-dropping-particle":"","parse-names":false,"suffix":""},{"dropping-particle":"","family":"Shipley","given":"Frederick B","non-dropping-particle":"","parse-names":false,"suffix":""},{"dropping-particle":"","family":"Linder","given":"Ashley N","non-dropping-particle":"","parse-names":false,"suffix":""},{"dropping-particle":"","family":"Plummer","given":"George S","non-dropping-particle":"","parse-names":false,"suffix":""},{"dropping-particle":"","family":"Liu","given":"Mochi","non-dropping-particle":"","parse-names":false,"suffix":""},{"dropping-particle":"","family":"Setru","given":"Sagar U","non-dropping-particle":"","parse-names":false,"suffix":""},{"dropping-particle":"","family":"Shaevitz","given":"Joshua W","non-dropping-particle":"","parse-names":false,"suffix":""},{"dropping-particle":"","family":"Leifer","given":"Andrew M","non-dropping-particle":"","parse-names":false,"suffix":""}],"container-title":"Proceedings of the National Academy of Sciences of the United States of America","id":"ITEM-3","issue":"9","issued":{"date-parts":[["2015"]]},"page":"33","title":"Whole-brain calcium imaging with cellular resolution in freely behaving Caenorhabditis elegans.","type":"article-journal"},"uris":["http://www.mendeley.com/documents/?uuid=30911e68-0832-4630-9a69-7889ad5cea85"]},{"id":"ITEM-4","itemData":{"DOI":"10.1101/445643","abstract":"We record calcium activity from the majority of head neurons in freely moving C. elegans to reveal where and how natural behavior is encoded in a compact brain. We find that a sparse subset of neurons distributed throughout the head encode locomotion. A linear combination of these neurons’ activity predicts the animal’s velocity and body curvature and is sufficient to infer its posture. This sparse linear model outperforms single neuron or PCA models at predicting behavior. Among neurons important for the prediction are well-known locomotory neurons, such as AVA, as well as neurons not traditionally associated with locomotion. We compare neural activity of the same animal during unrestrained movement and during immobilization and find large differences between brain-wide neural dynamics during real and fictive locomotion.One Sentence Summary C. elegans behavior is predicted from neural activity.","author":[{"dropping-particle":"","family":"Scholz","given":"Monika","non-dropping-particle":"","parse-names":false,"suffix":""},{"dropping-particle":"","family":"Linder","given":"Ashley N","non-dropping-particle":"","parse-names":false,"suffix":""},{"dropping-particle":"","family":"Randi","given":"Francesco","non-dropping-particle":"","parse-names":false,"suffix":""},{"dropping-particle":"","family":"Sharma","given":"Anuj K","non-dropping-particle":"","parse-names":false,"suffix":""},{"dropping-particle":"","family":"Yu","given":"Xinwei","non-dropping-particle":"","parse-names":false,"suffix":""},{"dropping-particle":"","family":"Shaevitz","given":"Joshua W","non-dropping-particle":"","parse-names":false,"suffix":""},{"dropping-particle":"","family":"Leifer","given":"Andrew M","non-dropping-particle":"","parse-names":false,"suffix":""}],"container-title":"bioRxiv","id":"ITEM-4","issued":{"date-parts":[["2018","1","1"]]},"page":"445643","title":"Predicting natural behavior from whole-brain neural dynamics","type":"article-journal"},"uris":["http://www.mendeley.com/documents/?uuid=d69fcea6-2ca4-46e9-8ba9-9bda81b4ad73"]},{"id":"ITEM-5","itemData":{"DOI":"10.1101/2021.07.07.451497","abstract":"In the aging brain, many of the alterations underlying cognitive and behavioral decline remain opaque. C. elegans offers a powerful model for aging research, with a simple, well-studied nervous system to further our understanding of the cellular modifications and functional alterations accompanying senescence. We perform multi-neuronal functional imaging across the aged C. elegans nervous system, measuring an age-associated breakdown in system-wide functional organization. At single-cell resolution, we detect shifts in activity dynamics toward higher frequencies, alongside a specific loss of inhibitory signaling occurring early in the aging process. These effects are partially delayed or accelerated by a long-lived or neurodegenerative mutant background, respectively. We further provide evidence that these effects are partially mediated through degradation of GABA signaling, via a pathway involving UNC-2/CaV2α and caspase activation. Data from mammals are consistent with our findings, suggesting a conserved shift in the balance of excitatory/inhibitory signaling with age leading to functional decline.Competing Interest StatementThe authors have declared no competing interest.","author":[{"dropping-particle":"","family":"Wirak","given":"Gregory S","non-dropping-particle":"","parse-names":false,"suffix":""},{"dropping-particle":"","family":"Florman","given":"Jeremy","non-dropping-particle":"","parse-names":false,"suffix":""},{"dropping-particle":"","family":"Alkema","given":"Mark J","non-dropping-particle":"","parse-names":false,"suffix":""},{"dropping-particle":"","family":"Connor","given":"Christopher W","non-dropping-particle":"","parse-names":false,"suffix":""},{"dropping-particle":"V","family":"Gabel","given":"Christopher","non-dropping-particle":"","parse-names":false,"suffix":""}],"container-title":"bioRxiv","id":"ITEM-5","issued":{"date-parts":[["2021","1","1"]]},"page":"2021.07.07.451497","title":"Age-associated changes to neuronal dynamics involve a loss of inhibitory signaling in &amp;lt;em&amp;gt;C. elegans&amp;lt;/em&amp;gt;","type":"article-journal"},"uris":["http://www.mendeley.com/documents/?uuid=1f517a0b-7f14-47fe-b35e-976f7e9f6203"]},{"id":"ITEM-6","itemData":{"DOI":"10.1016/j.cell.2023.04.023","ISSN":"10974172","PMID":"37192620","abstract":"Serotonin influences many aspects of animal behavior. But how serotonin acts on its diverse receptors across the brain to modulate global activity and behavior is unknown. Here, we examine how serotonin release in C. elegans alters brain-wide activity to induce foraging behaviors, like slow locomotion and increased feeding. Comprehensive genetic analyses identify three core serotonin receptors (MOD-1, SER-4, and LGC-50) that induce slow locomotion upon serotonin release and others (SER-1, SER-5, and SER-7) that interact with them to modulate this behavior. SER-4 induces behavioral responses to sudden increases in serotonin release, whereas MOD-1 induces responses to persistent release. Whole-brain imaging reveals widespread serotonin-associated brain dynamics, spanning many behavioral networks. We map all sites of serotonin receptor expression in the connectome, which, together with synaptic connectivity, helps predict which neurons show serotonin-associated activity. These results reveal how serotonin acts at defined sites across a connectome to modulate brain-wide activity and behavior.","author":[{"dropping-particle":"","family":"Dag","given":"Ugur","non-dropping-particle":"","parse-names":false,"suffix":""},{"dropping-particle":"","family":"Nwabudike","given":"Ijeoma","non-dropping-particle":"","parse-names":false,"suffix":""},{"dropping-particle":"","family":"Kang","given":"Di","non-dropping-particle":"","parse-names":false,"suffix":""},{"dropping-particle":"","family":"Gomes","given":"Matthew A.","non-dropping-particle":"","parse-names":false,"suffix":""},{"dropping-particle":"","family":"Kim","given":"Jungsoo","non-dropping-particle":"","parse-names":false,"suffix":""},{"dropping-particle":"","family":"Atanas","given":"Adam A.","non-dropping-particle":"","parse-names":false,"suffix":""},{"dropping-particle":"","family":"Bueno","given":"Eric","non-dropping-particle":"","parse-names":false,"suffix":""},{"dropping-particle":"","family":"Estrem","given":"Cassi","non-dropping-particle":"","parse-names":false,"suffix":""},{"dropping-particle":"","family":"Pugliese","given":"Sarah","non-dropping-particle":"","parse-names":false,"suffix":""},{"dropping-particle":"","family":"Wang","given":"Ziyu","non-dropping-particle":"","parse-names":false,"suffix":""},{"dropping-particle":"","family":"Towlson","given":"Emma","non-dropping-particle":"","parse-names":false,"suffix":""},{"dropping-particle":"","family":"Flavell","given":"Steven W.","non-dropping-particle":"","parse-names":false,"suffix":""}],"container-title":"Cell","id":"ITEM-6","issued":{"date-parts":[["2023"]]},"title":"Dissecting the functional organization of the C. elegans serotonergic system at whole-brain scale","type":"article-journal"},"uris":["http://www.mendeley.com/documents/?uuid=00c3dc21-8113-40f4-8d9e-421b5e74981b"]}],"mendeley":{"formattedCitation":"&lt;sup&gt;10,11,15,17,25,26&lt;/sup&gt;","plainTextFormattedCitation":"10,11,15,17,25,26","previouslyFormattedCitation":"&lt;sup&gt;10,11,15,17,25,26&lt;/sup&gt;"},"properties":{"noteIndex":0},"schema":"https://github.com/citation-style-language/schema/raw/master/csl-citation.json"}</w:delInstrText>
        </w:r>
        <w:r w:rsidR="00132B78" w:rsidDel="00CD4946">
          <w:fldChar w:fldCharType="separate"/>
        </w:r>
        <w:r w:rsidR="00D04B49" w:rsidRPr="00CD4946" w:rsidDel="00CD4946">
          <w:rPr>
            <w:noProof/>
            <w:vertAlign w:val="superscript"/>
          </w:rPr>
          <w:delText>10,11,15,17,25,26</w:delText>
        </w:r>
        <w:commentRangeStart w:id="39"/>
        <w:r w:rsidR="00132B78" w:rsidDel="00CD4946">
          <w:fldChar w:fldCharType="end"/>
        </w:r>
        <w:r w:rsidDel="00CD4946">
          <w:delText>,</w:delText>
        </w:r>
        <w:commentRangeEnd w:id="39"/>
        <w:r w:rsidR="00132B78" w:rsidDel="00CD4946">
          <w:commentReference w:id="39"/>
        </w:r>
        <w:r w:rsidDel="00CD4946">
          <w:delText xml:space="preserve"> organization of different motor states in brain-wide dynamics</w:delText>
        </w:r>
        <w:r w:rsidR="00132B78" w:rsidDel="00CD4946">
          <w:fldChar w:fldCharType="begin" w:fldLock="1"/>
        </w:r>
        <w:r w:rsidR="00D04B49" w:rsidDel="00CD4946">
          <w:delInstrText>ADDIN CSL_CITATION {"citationItems":[{"id":"ITEM-1","itemData":{"DOI":"10.1016/j.cell.2015.09.034","ISBN":"1097-4172 (Electronic)\\r0092-8674 (Linking)","ISSN":"10974172","PMID":"26478179","abstract":"While isolated motor actions can be correlated with activities of neuronal networks, an unresolved problem is how the brain assembles these activities into organized behaviors like action sequences. Using brain-wide calcium imaging in Caenorhabditis elegans, we show that a large proportion of neurons across the brain share information by engaging in coordinated, dynamical network activity. This brain state evolves on a cycle, each segment of which recruits the activities of different neuronal sub-populations and can be explicitly mapped, on a single trial basis, to the animals' major motor commands. This organization defines the assembly of motor commands into a string of run-and-turn action sequence cycles, including decisions between alternative behaviors. These dynamics serve as a robust scaffold for action selection in response to sensory input. This study shows that the coordination of neuronal activity patterns into global brain dynamics underlies the high-level organization of behavior.","author":[{"dropping-particle":"","family":"Kato","given":"Saul","non-dropping-particle":"","parse-names":false,"suffix":""},{"dropping-particle":"","family":"Kaplan","given":"Harris S.","non-dropping-particle":"","parse-names":false,"suffix":""},{"dropping-particle":"","family":"Schrödel","given":"Tina","non-dropping-particle":"","parse-names":false,"suffix":""},{"dropping-particle":"","family":"Skora","given":"Susanne","non-dropping-particle":"","parse-names":false,"suffix":""},{"dropping-particle":"","family":"Lindsay","given":"Theodore H.","non-dropping-particle":"","parse-names":false,"suffix":""},{"dropping-particle":"","family":"Yemini","given":"Eviatar","non-dropping-particle":"","parse-names":false,"suffix":""},{"dropping-particle":"","family":"Lockery","given":"Shawn","non-dropping-particle":"","parse-names":false,"suffix":""},{"dropping-particle":"","family":"Zimmer","given":"Manuel","non-dropping-particle":"","parse-names":false,"suffix":""}],"container-title":"Cell","id":"ITEM-1","issue":"3","issued":{"date-parts":[["2015"]]},"page":"656-669","title":"Global Brain Dynamics Embed the Motor Command Sequence of Caenorhabditis elegans","type":"article-journal","volume":"163"},"uris":["http://www.mendeley.com/documents/?uuid=d0716708-47d6-47b6-a660-ac53156a3ddb"]},{"id":"ITEM-2","itemData":{"author":[{"dropping-particle":"","family":"Kramer","given":"Talya S","non-dropping-particle":"","parse-names":false,"suffix":""},{"dropping-particle":"","family":"Wan","given":"Flossie K","non-dropping-particle":"","parse-names":false,"suffix":""},{"dropping-particle":"","family":"Pugliese","given":"Sarah M","non-dropping-particle":"","parse-names":false,"suffix":""},{"dropping-particle":"","family":"Atanas","given":"Adam A","non-dropping-particle":"","parse-names":false,"suffix":""},{"dropping-particle":"","family":"Hiser","given":"Alex W","non-dropping-particle":"","parse-names":false,"suffix":""},{"dropping-particle":"","family":"Luo","given":"Jinyue","non-dropping-particle":"","parse-names":false,"suffix":""},{"dropping-particle":"","family":"Bueno","given":"Eric","non-dropping-particle":"","parse-names":false,"suffix":""},{"dropping-particle":"","family":"Flavell","given":"Steven W","non-dropping-particle":"","parse-names":false,"suffix":""}],"container-title":"bioRxiv","id":"ITEM-2","issued":{"date-parts":[["2024"]]},"title":"Neural Sequences Underlying Directed Turning in C. elegans","type":"article-journal"},"uris":["http://www.mendeley.com/documents/?uuid=210b2461-17d0-44d7-a9a0-a44d04bd474a"]},{"id":"ITEM-3","itemData":{"DOI":"10.1016/j.cell.2023.07.035","ISSN":"10974172","PMID":"37607537","abstract":"Changes in an animal's behavior and internal state are accompanied by widespread changes in activity across its brain. However, how neurons across the brain encode behavior and how this is impacted by state is poorly understood. We recorded brain-wide activity and the diverse motor programs of freely moving C. elegans and built probabilistic models that explain how each neuron encodes quantitative behavioral features. By determining the identities of the recorded neurons, we created an atlas of how the defined neuron classes in the C. elegans connectome encode behavior. Many neuron classes have conjunctive representations of multiple behaviors. Moreover, although many neurons encode current motor actions, others integrate recent actions. Changes in behavioral state are accompanied by widespread changes in how neurons encode behavior, and we identify these flexible nodes in the connectome. Our results provide a global map of how the cell types across an animal's brain encode its behavior.","author":[{"dropping-particle":"","family":"Atanas","given":"Adam A.","non-dropping-particle":"","parse-names":false,"suffix":""},{"dropping-particle":"","family":"Kim","given":"Jungsoo","non-dropping-particle":"","parse-names":false,"suffix":""},{"dropping-particle":"","family":"Wang","given":"Ziyu","non-dropping-particle":"","parse-names":false,"suffix":""},{"dropping-particle":"","family":"Bueno","given":"Eric","non-dropping-particle":"","parse-names":false,"suffix":""},{"dropping-particle":"","family":"Becker","given":"McCoy","non-dropping-particle":"","parse-names":false,"suffix":""},{"dropping-particle":"","family":"Kang","given":"Di","non-dropping-particle":"","parse-names":false,"suffix":""},{"dropping-particle":"","family":"Park","given":"Jungyeon","non-dropping-particle":"","parse-names":false,"suffix":""},{"dropping-particle":"","family":"Kramer","given":"Talya S.","non-dropping-particle":"","parse-names":false,"suffix":""},{"dropping-particle":"","family":"Wan","given":"Flossie K.","non-dropping-particle":"","parse-names":false,"suffix":""},{"dropping-particle":"","family":"Baskoylu","given":"Saba","non-dropping-particle":"","parse-names":false,"suffix":""},{"dropping-particle":"","family":"Dag","given":"Ugur","non-dropping-particle":"","parse-names":false,"suffix":""},{"dropping-particle":"","family":"Kalogeropoulou","given":"Elpiniki","non-dropping-particle":"","parse-names":false,"suffix":""},{"dropping-particle":"","family":"Gomes","given":"Matthew A.","non-dropping-particle":"","parse-names":false,"suffix":""},{"dropping-particle":"","family":"Estrem","given":"Cassi","non-dropping-particle":"","parse-names":false,"suffix":""},{"dropping-particle":"","family":"Cohen","given":"Netta","non-dropping-particle":"","parse-names":false,"suffix":""},{"dropping-particle":"","family":"Mansinghka","given":"Vikash K.","non-dropping-particle":"","parse-names":false,"suffix":""},{"dropping-particle":"","family":"Flavell","given":"Steven W.","non-dropping-particle":"","parse-names":false,"suffix":""}],"container-title":"Cell","id":"ITEM-3","issued":{"date-parts":[["2023"]]},"title":"Brain-wide representations of behavior spanning multiple timescales and states in C. elegans","type":"article-journal"},"uris":["http://www.mendeley.com/documents/?uuid=60b0558d-b8d7-42cf-a95a-c147cf59da7b"]}],"mendeley":{"formattedCitation":"&lt;sup&gt;15,18,19&lt;/sup&gt;","plainTextFormattedCitation":"15,18,19","previouslyFormattedCitation":"&lt;sup&gt;15,18,19&lt;/sup&gt;"},"properties":{"noteIndex":0},"schema":"https://github.com/citation-style-language/schema/raw/master/csl-citation.json"}</w:delInstrText>
        </w:r>
        <w:r w:rsidR="00132B78" w:rsidDel="00CD4946">
          <w:fldChar w:fldCharType="separate"/>
        </w:r>
        <w:r w:rsidR="00D04B49" w:rsidRPr="00D04B49" w:rsidDel="00CD4946">
          <w:rPr>
            <w:noProof/>
            <w:vertAlign w:val="superscript"/>
          </w:rPr>
          <w:delText>15,18,19</w:delText>
        </w:r>
        <w:r w:rsidR="00132B78" w:rsidDel="00CD4946">
          <w:fldChar w:fldCharType="end"/>
        </w:r>
        <w:r w:rsidDel="00CD4946">
          <w:delText>, global downregulation of neural activity by sleep</w:delText>
        </w:r>
        <w:r w:rsidR="00132B78" w:rsidDel="00CD4946">
          <w:fldChar w:fldCharType="begin" w:fldLock="1"/>
        </w:r>
        <w:r w:rsidR="00D04B49" w:rsidDel="00CD4946">
          <w:delInstrText>ADDIN CSL_CITATION {"citationItems":[{"id":"ITEM-1","itemData":{"DOI":"10.1126/science.aam6851","ISSN":"1095-9203","PMID":"28642382","abstract":"How the brain effectively switches between and maintains global states, such as sleep and wakefulness, is not yet understood. We used brainwide functional imaging at single-cell resolution to show that during the developmental stage of lethargus, the Caenorhabditis elegans brain is predisposed to global quiescence, characterized by systemic down-regulation of neuronal activity. Only a few specific neurons are exempt from this effect. In the absence of external arousing cues, this quiescent brain state arises by the convergence of neuronal activities toward a fixed-point attractor embedded in an otherwise dynamic neural state space. We observed efficient spontaneous and sensory-evoked exits from quiescence. Our data support the hypothesis that during global states such as sleep, neuronal networks are drawn to a baseline mode and can be effectively reactivated by signaling from arousing circuits.","author":[{"dropping-particle":"","family":"Nichols","given":"Annika L. A.","non-dropping-particle":"","parse-names":false,"suffix":""},{"dropping-particle":"","family":"Eichler","given":"Tomáš","non-dropping-particle":"","parse-names":false,"suffix":""},{"dropping-particle":"","family":"Latham","given":"Richard","non-dropping-particle":"","parse-names":false,"suffix":""},{"dropping-particle":"","family":"Zimmer","given":"Manuel","non-dropping-particle":"","parse-names":false,"suffix":""}],"container-title":"Science (New York, N.Y.)","id":"ITEM-1","issue":"6344","issued":{"date-parts":[["2017"]]},"page":"eaam6851","title":"A global brain state underlies C. elegans sleep behavior.","type":"article-journal","volume":"356"},"uris":["http://www.mendeley.com/documents/?uuid=efdf4fea-9d76-4488-bebf-8b5caeaead37"]},{"id":"ITEM-2","itemData":{"DOI":"10.1016/j.celrep.2017.12.091","ISSN":"22111247","abstract":"Neural information processing entails a high energetic cost, but its maintenance is crucial for animal survival. However, the brain's energy conservation strategies are incompletely understood. Employing functional brain-wide imaging and quantitative behavioral assays, we describe a neuronal strategy in Caenorhabditis elegans that balances energy availability and expenditure. Upon acute food deprivation, animals exhibit a transiently elevated state of arousal, indicated by foraging behaviors and increased responsiveness to food-related cues. In contrast, long-term starvation suppresses these behaviors and biases animals to intermittent sleep episodes. Brain-wide neuronal population dynamics, which are likely energetically costly but important for behavior, are robust to starvation while animals are awake. However, during starvation-induced sleep, brain dynamics are systemically downregulated. Neuromodulation via insulin-like signaling is required to transiently maintain the animals’ arousal state upon acute food deprivation. Our data suggest that the regulation of sleep and wakefulness supports optimal energy allocation. Skora et al. show in C. elegans that upon acute food deprivation, insulin signaling contributes to transient arousal, which declines with long-term starvation, hence permitting episodic sleep. During the remaining episodes of wakefulness, the brain maintains dynamic network activities. Sleep thus potentially serves an adaptive function in response to energy scarcity.","author":[{"dropping-particle":"","family":"Skora","given":"Susanne","non-dropping-particle":"","parse-names":false,"suffix":""},{"dropping-particle":"","family":"Mende","given":"Fanny","non-dropping-particle":"","parse-names":false,"suffix":""},{"dropping-particle":"","family":"Zimmer","given":"Manuel","non-dropping-particle":"","parse-names":false,"suffix":""}],"container-title":"Cell Reports","id":"ITEM-2","issue":"4","issued":{"date-parts":[["2018"]]},"page":"953-966","title":"Energy Scarcity Promotes a Brain-wide Sleep State Modulated by Insulin Signaling in C. elegans","type":"article-journal","volume":"22"},"uris":["http://www.mendeley.com/documents/?uuid=ecb9b803-08c8-41b0-a788-d1071a9468cd"]}],"mendeley":{"formattedCitation":"&lt;sup&gt;23,27&lt;/sup&gt;","plainTextFormattedCitation":"23,27","previouslyFormattedCitation":"&lt;sup&gt;23,27&lt;/sup&gt;"},"properties":{"noteIndex":0},"schema":"https://github.com/citation-style-language/schema/raw/master/csl-citation.json"}</w:delInstrText>
        </w:r>
        <w:r w:rsidR="00132B78" w:rsidDel="00CD4946">
          <w:fldChar w:fldCharType="separate"/>
        </w:r>
        <w:r w:rsidR="00D04B49" w:rsidRPr="00D04B49" w:rsidDel="00CD4946">
          <w:rPr>
            <w:noProof/>
            <w:vertAlign w:val="superscript"/>
          </w:rPr>
          <w:delText>23,27</w:delText>
        </w:r>
        <w:r w:rsidR="00132B78" w:rsidDel="00CD4946">
          <w:fldChar w:fldCharType="end"/>
        </w:r>
        <w:r w:rsidDel="00CD4946">
          <w:delText xml:space="preserve"> etc. </w:delText>
        </w:r>
      </w:del>
      <w:r>
        <w:t>Combined with developments in high-throughput instrumentation for automation in microfluidic</w:t>
      </w:r>
      <w:commentRangeStart w:id="40"/>
      <w:commentRangeStart w:id="41"/>
      <w:r>
        <w:t>s</w:t>
      </w:r>
      <w:r w:rsidR="00132B78">
        <w:fldChar w:fldCharType="begin" w:fldLock="1"/>
      </w:r>
      <w:r w:rsidR="00766874">
        <w:instrText>ADDIN CSL_CITATION {"citationItems":[{"id":"ITEM-1","itemData":{"DOI":"10.1039/c7lc01201b","ISSN":"14730189","PMID":"29340386","abstract":"Mechanosensation is fundamentally important for the abilities of an organism to experience touch, hear sounds, and maintain balance. Caenorhabditis elegans is a powerful system for studying mechanosensation as this worm is well suited for in vivo functional imaging of neurons. Many years of research using labor-intensive methods have generated a wealth of knowledge about mechanosensation in C. elegans, and the recent microfluidic-based platforms continue to push the boundary for this field. However, developmental aspects of sensory biology, including mechanosensation, are still not fully understood. One current bottleneck is the difficulty in assaying larvae because they are much smaller than adult worms. Microfluidic devices with features small enough for larvae, especially actuators for the delivery of mechanical stimulation, are difficult to design and fabricate. Here, we present a series of automatic microfluidic platforms that allow for in vivo functional imaging of C. elegans responding to controlled mechanical stimulation at different developmental stages. Using a novel fabrication method, we designed highly deformable pneumatically actuated on-chip structures that can deliver mechanical stimulation to larval worms. The PDMS actuator allows for quantitatively controlled mechanical stimulation of both gentle and harsh touch neurons, by simply changing the actuation pressure, which makes this device easily translatable to other labs. We validated the design and utility of our systems with studies of the functional role of mechanosensory neurons in developing worms; we showed that gentle and harsh touch neurons function similarly in early larvae as they do in the adult stage, which would not have been possible previously. Finally, we investigated the effect of a sleep-like state on neuronal responses by imaging C. elegans in the lethargus state.","author":[{"dropping-particle":"","family":"Cho","given":"Yongmin","non-dropping-particle":"","parse-names":false,"suffix":""},{"dropping-particle":"","family":"Oakland","given":"David N.","non-dropping-particle":"","parse-names":false,"suffix":""},{"dropping-particle":"","family":"Lee","given":"Sol Ah","non-dropping-particle":"","parse-names":false,"suffix":""},{"dropping-particle":"","family":"Schafer","given":"William R.","non-dropping-particle":"","parse-names":false,"suffix":""},{"dropping-particle":"","family":"Lu","given":"Hang","non-dropping-particle":"","parse-names":false,"suffix":""}],"container-title":"Lab on a Chip","id":"ITEM-1","issue":"4","issued":{"date-parts":[["2018"]]},"page":"601-609","title":"On-chip functional neuroimaging with mechanical stimulation in: Caenorhabditis elegans larvae for studying development and neural circuits","type":"article-journal","volume":"18"},"uris":["http://www.mendeley.com/documents/?uuid=ad82543a-2c06-4548-be5b-fe5bea5e3ae7"]},{"id":"ITEM-2","itemData":{"DOI":"10.1002/smll.201905852","ISSN":"1613-6810","abstract":"Abstract Animals' perception and behavior involve integration of multiple sensory modalities. Caenorhabditis elegans is a useful model for studying multimodal sensory integration, as it has well-characterized neuronal circuits in a relatively simple nervous system. However, most studies based on functional imaging have only been conducted on single modal stimuli, because well-controlled multimodal experiments for C. elegans are technically difficult. For instance, no single systems currently deliver precise stimuli with spatial, temporal, and intensity control, despite prior hypotheses that interneurons do integrate these sensory inputs to control behavior. Here, a microfluidic platform that can easily deliver spatially and temporally controlled combination stimuli to C. elegans is presented. With this platform, both sensory and interneuron activity is measured in response to mechanical and chemical stimulations in a quantitative and high-throughput manner. It is found that the activity of command interneuron PVC can be modulated by prior stimulation both within the same and across different modalities. The roles of monoaminergic and peptidergic signaling are further examined on the process of multimodal integration through PVC activity. The approach exemplified here is envisioned to be broadly applicable in different contexts to elucidate underlying mechanisms and identify genes affecting multisensory integration.","author":[{"dropping-particle":"","family":"Cho","given":"Yongmin","non-dropping-particle":"","parse-names":false,"suffix":""},{"dropping-particle":"","family":"Lee","given":"Sol Ah","non-dropping-particle":"","parse-names":false,"suffix":""},{"dropping-particle":"","family":"Chew","given":"Yee Lian","non-dropping-particle":"","parse-names":false,"suffix":""},{"dropping-particle":"","family":"Broderick","given":"Kirby","non-dropping-particle":"","parse-names":false,"suffix":""},{"dropping-particle":"","family":"Schafer","given":"William R","non-dropping-particle":"","parse-names":false,"suffix":""},{"dropping-particle":"","family":"Lu","given":"Hang","non-dropping-particle":"","parse-names":false,"suffix":""}],"container-title":"Small","id":"ITEM-2","issue":"n/a","issued":{"date-parts":[["2020","1","31"]]},"note":"doi: 10.1002/smll.201905852","page":"1905852","publisher":"John Wiley &amp; Sons, Ltd","title":"Multimodal Stimulation in a Microfluidic Device Facilitates Studies of Interneurons in Sensory Integration in C. elegans","type":"article-journal","volume":"n/a"},"uris":["http://www.mendeley.com/documents/?uuid=2fcec6fe-cc9b-4773-acb7-20870b640a52"]},{"id":"ITEM-3","itemData":{"DOI":"10.1039/c7lc01116d","ISSN":"14730189","PMID":"29313542","abstract":"Caenorhabditis elegans (C. elegans) is a prominent model organism in neuroscience, as its small stereotyped nervous system offers unique advantages for studying neuronal circuits at the cellular level. Characterizing temporal dynamics of neuronal circuits is essential to fully understand neuronal processing. Characterization of the temporal dynamics of chemosensory circuits requires a precise and fast method to deliver multiple stimuli and monitor the animal's neuronal activity. Microfluidic platforms have been developed that offer an improved control of chemical delivery compared to manual methods. However, stimulating an animal with multiple chemicals at high speed is still difficult. In this work, we have developed a platform that can deliver any sequence of multiple chemical reagents, at sub-second resolution and without cross-contamination. We designed a network of chemical selectors wherein the chemical selected for stimulation is determined by the set of pressures applied to the chemical reservoirs. Modulation of inlet pressures has been automated to create robust, programmable sequences of subsecond chemical pulses. We showed that stimulation with sequences of different chemicals at the second to sub-second range can generate different neuronal activity patterns in chemosensory neurons; we observed previously unseen neuronal responses to a controlled chemical stimulation. Because of the speed and versatility of stimulus generated, this platform opens new possibilities to investigate neuronal circuits.","author":[{"dropping-particle":"","family":"Rouse","given":"T.","non-dropping-particle":"","parse-names":false,"suffix":""},{"dropping-particle":"","family":"Aubry","given":"G.","non-dropping-particle":"","parse-names":false,"suffix":""},{"dropping-particle":"","family":"Cho","given":"Y.","non-dropping-particle":"","parse-names":false,"suffix":""},{"dropping-particle":"","family":"Zimmer","given":"M.","non-dropping-particle":"","parse-names":false,"suffix":""},{"dropping-particle":"","family":"Lu","given":"H.","non-dropping-particle":"","parse-names":false,"suffix":""}],"container-title":"Lab on a Chip","id":"ITEM-3","issue":"3","issued":{"date-parts":[["2018"]]},"page":"505-513","title":"A programmable platform for sub-second multichemical dynamic stimulation and neuronal functional imaging in: C. elegans","type":"article-journal","volume":"18"},"uris":["http://www.mendeley.com/documents/?uuid=8c089a2b-5431-4099-b09c-654d48605cd2"]},{"id":"ITEM-4","itemData":{"ISSN":"2072-666X","author":[{"dropping-particle":"","family":"Kwon","given":"Youngeun","non-dropping-particle":"","parse-names":false,"suffix":""},{"dropping-particle":"","family":"Kim","given":"Jihye","non-dropping-particle":"","parse-names":false,"suffix":""},{"dropping-particle":"Bin","family":"Son","given":"Ye","non-dropping-particle":"","parse-names":false,"suffix":""},{"dropping-particle":"","family":"Lee","given":"Sol Ah","non-dropping-particle":"","parse-names":false,"suffix":""},{"dropping-particle":"","family":"Choi","given":"Shin Sik","non-dropping-particle":"","parse-names":false,"suffix":""},{"dropping-particle":"","family":"Cho","given":"Yongmin","non-dropping-particle":"","parse-names":false,"suffix":""}],"container-title":"Micromachines","id":"ITEM-4","issue":"8","issued":{"date-parts":[["2024"]]},"page":"1027","publisher":"MDPI","title":"Advanced Neural Functional Imaging in C. elegans Using Lab-on-a-Chip Technology","type":"article-journal","volume":"15"},"uris":["http://www.mendeley.com/documents/?uuid=f86b7f6c-09f5-4cef-9f54-331af787501a"]},{"id":"ITEM-5","itemData":{"ISSN":"0006-3495","author":[{"dropping-particle":"","family":"Lee","given":"Sol Ah","non-dropping-particle":"","parse-names":false,"suffix":""},{"dropping-particle":"","family":"Cho","given":"Yongmin","non-dropping-particle":"","parse-names":false,"suffix":""},{"dropping-particle":"","family":"Schafer","given":"William R","non-dropping-particle":"","parse-names":false,"suffix":""},{"dropping-particle":"","family":"Lu","given":"Hang","non-dropping-particle":"","parse-names":false,"suffix":""}],"container-title":"Biophysical Journal","id":"ITEM-5","issue":"8","issued":{"date-parts":[["2024"]]},"page":"947-956","publisher":"Elsevier","title":"Dynamic temperature control in microfluidics for in vivo imaging of cold-sensing in C. elegans","type":"article-journal","volume":"123"},"uris":["http://www.mendeley.com/documents/?uuid=724af2d9-e48c-4671-a225-215170265577"]},{"id":"ITEM-6","itemData":{"author":[{"dropping-particle":"","family":"Lee","given":"Hyun Jee","non-dropping-particle":"","parse-names":false,"suffix":""},{"dropping-particle":"","family":"Vallier","given":"Julia","non-dropping-particle":"","parse-names":false,"suffix":""},{"dropping-particle":"","family":"Lu","given":"Hang","non-dropping-particle":"","parse-names":false,"suffix":""}],"container-title":"Reaction Chemistry &amp; Engineering","id":"ITEM-6","issue":"3","issued":{"date-parts":[["2024"]]},"page":"666-676","publisher":"Royal Society of Chemistry","title":"Microfluidic localized hydrogel polymerization enables simultaneous recording of neural activity and behavior in C. elegans","type":"article-journal","volume":"9"},"uris":["http://www.mendeley.com/documents/?uuid=770ef1db-1ce1-4739-a519-dfa7ade3872c"]},{"id":"ITEM-7","itemData":{"ISSN":"1947-5438","author":[{"dropping-particle":"","family":"Gomez","given":"Kin","non-dropping-particle":"","parse-names":false,"suffix":""},{"dropping-particle":"","family":"Yarmey","given":"Victoria R","non-dropping-particle":"","parse-names":false,"suffix":""},{"dropping-particle":"","family":"Mane","given":"Hrishikesh","non-dropping-particle":"","parse-names":false,"suffix":""},{"dropping-particle":"","family":"San-Miguel","given":"Adriana","non-dropping-particle":"","parse-names":false,"suffix":""}],"container-title":"Annual Review of Chemical and Biomolecular Engineering","id":"ITEM-7","issued":{"date-parts":[["2025"]]},"publisher":"Annual Reviews","title":"Microfluidic and Computational Tools for Neurodegeneration Studies","type":"article-journal","volume":"16"},"uris":["http://www.mendeley.com/documents/?uuid=578bdbe8-e868-4914-af8d-24478f118f2d"]}],"mendeley":{"formattedCitation":"&lt;sup&gt;28–34&lt;/sup&gt;","plainTextFormattedCitation":"28–34","previouslyFormattedCitation":"&lt;sup&gt;28–34&lt;/sup&gt;"},"properties":{"noteIndex":0},"schema":"https://github.com/citation-style-language/schema/raw/master/csl-citation.json"}</w:instrText>
      </w:r>
      <w:r w:rsidR="00132B78">
        <w:fldChar w:fldCharType="separate"/>
      </w:r>
      <w:r w:rsidR="00D623E3" w:rsidRPr="00D623E3">
        <w:rPr>
          <w:noProof/>
          <w:vertAlign w:val="superscript"/>
        </w:rPr>
        <w:t>28–34</w:t>
      </w:r>
      <w:r w:rsidR="00132B78">
        <w:fldChar w:fldCharType="end"/>
      </w:r>
      <w:r>
        <w:t>,</w:t>
      </w:r>
      <w:commentRangeEnd w:id="40"/>
      <w:r w:rsidR="00132B78">
        <w:commentReference w:id="40"/>
      </w:r>
      <w:commentRangeEnd w:id="41"/>
      <w:r w:rsidR="00486A31">
        <w:rPr>
          <w:rStyle w:val="CommentReference"/>
        </w:rPr>
        <w:commentReference w:id="41"/>
      </w:r>
      <w:r>
        <w:t xml:space="preserve"> neuron activity videos</w:t>
      </w:r>
      <w:ins w:id="42" w:author="Hang Lu" w:date="2025-06-29T15:25:00Z">
        <w:r>
          <w:t xml:space="preserve"> under a variety of stimulation conditions</w:t>
        </w:r>
      </w:ins>
      <w:r>
        <w:t xml:space="preserve"> can now be acquired rapidly. However, the rate at which data can be processed is </w:t>
      </w:r>
      <w:ins w:id="43" w:author="Hang Lu" w:date="2025-06-29T15:25:00Z">
        <w:r>
          <w:t xml:space="preserve">still </w:t>
        </w:r>
      </w:ins>
      <w:r>
        <w:t>much slower than the rate of data collection.</w:t>
      </w:r>
    </w:p>
    <w:p w14:paraId="4652E8CB" w14:textId="0FF84C18" w:rsidR="00132B78" w:rsidRDefault="06DE80F5" w:rsidP="66F40763">
      <w:pPr>
        <w:widowControl w:val="0"/>
        <w:spacing w:before="0" w:after="0" w:line="240" w:lineRule="auto"/>
        <w:ind w:firstLine="720"/>
      </w:pPr>
      <w:r>
        <w:t xml:space="preserve">To extract high </w:t>
      </w:r>
      <w:ins w:id="44" w:author="Hang Lu" w:date="2025-06-29T15:26:00Z">
        <w:r>
          <w:t>signal-to-noise ratio (</w:t>
        </w:r>
      </w:ins>
      <w:r>
        <w:t>SNR</w:t>
      </w:r>
      <w:ins w:id="45" w:author="Hang Lu" w:date="2025-06-29T15:26:00Z">
        <w:r>
          <w:t>)</w:t>
        </w:r>
      </w:ins>
      <w:r>
        <w:t xml:space="preserve"> neuron activity traces from </w:t>
      </w:r>
      <w:ins w:id="46" w:author="Hang Lu" w:date="2025-06-29T15:26:00Z">
        <w:r>
          <w:t xml:space="preserve">the </w:t>
        </w:r>
      </w:ins>
      <w:r>
        <w:t xml:space="preserve">videos, a critical step </w:t>
      </w:r>
      <w:del w:id="47" w:author="Hang Lu" w:date="2025-06-29T15:26:00Z">
        <w:r w:rsidR="00132B78" w:rsidDel="06DE80F5">
          <w:delText>that must be performed before activity traces for each cell can be extracted from videos</w:delText>
        </w:r>
      </w:del>
      <w:del w:id="48" w:author="Shivesh Chaudhary" w:date="2025-07-05T10:11:00Z" w16du:dateUtc="2025-07-05T04:41:00Z">
        <w:r w:rsidDel="00486A31">
          <w:delText xml:space="preserve"> </w:delText>
        </w:r>
      </w:del>
      <w:r>
        <w:t xml:space="preserve">is to track nuclei across frames. However, tracking nuclei in </w:t>
      </w:r>
      <w:r w:rsidRPr="06DE80F5">
        <w:rPr>
          <w:i/>
          <w:iCs/>
        </w:rPr>
        <w:t>C. elegans</w:t>
      </w:r>
      <w:r>
        <w:t xml:space="preserve"> whole-brain videos is extremely challenging due to several reasons. First, fluorescent intensities of neurons vary considerably within each frame and across frames due to inherent biological variability (stochasticity in fluorophore expression). Additionally, there are technical limitations introduced by imaging such as low </w:t>
      </w:r>
      <w:del w:id="49" w:author="Hang Lu" w:date="2025-06-29T15:27:00Z">
        <w:r w:rsidR="00132B78" w:rsidDel="06DE80F5">
          <w:delText>signal to noise ratio</w:delText>
        </w:r>
      </w:del>
      <w:ins w:id="50" w:author="Hang Lu" w:date="2025-06-29T15:27:00Z">
        <w:r>
          <w:t>SNR</w:t>
        </w:r>
      </w:ins>
      <w:ins w:id="51" w:author="Shivesh Chaudhary" w:date="2025-07-05T10:12:00Z" w16du:dateUtc="2025-07-05T04:42:00Z">
        <w:r w:rsidR="00486A31">
          <w:t xml:space="preserve">, </w:t>
        </w:r>
      </w:ins>
      <w:del w:id="52" w:author="Shivesh Chaudhary" w:date="2025-07-05T10:12:00Z" w16du:dateUtc="2025-07-05T04:42:00Z">
        <w:r w:rsidDel="00486A31">
          <w:delText xml:space="preserve"> and </w:delText>
        </w:r>
      </w:del>
      <w:r>
        <w:t>photobleaching of fluorophores</w:t>
      </w:r>
      <w:ins w:id="53" w:author="Shivesh Chaudhary" w:date="2025-07-05T10:12:00Z" w16du:dateUtc="2025-07-05T04:42:00Z">
        <w:r w:rsidR="00486A31">
          <w:t>, motion artifacts</w:t>
        </w:r>
      </w:ins>
      <w:del w:id="54" w:author="Shivesh Chaudhary" w:date="2025-07-05T10:13:00Z" w16du:dateUtc="2025-07-05T04:43:00Z">
        <w:r w:rsidDel="00486A31">
          <w:delText xml:space="preserve"> </w:delText>
        </w:r>
      </w:del>
      <w:ins w:id="55" w:author="Shivesh Chaudhary" w:date="2025-07-05T10:14:00Z" w16du:dateUtc="2025-07-05T04:44:00Z">
        <w:r w:rsidR="00486A31">
          <w:t xml:space="preserve"> etc</w:t>
        </w:r>
      </w:ins>
      <w:del w:id="56" w:author="Shivesh Chaudhary" w:date="2025-07-05T10:13:00Z" w16du:dateUtc="2025-07-05T04:43:00Z">
        <w:r w:rsidDel="00486A31">
          <w:delText>during recordings</w:delText>
        </w:r>
      </w:del>
      <w:r>
        <w:t xml:space="preserve">. Thus, the number of neurons detected in each </w:t>
      </w:r>
      <w:del w:id="57" w:author="Shivesh Chaudhary" w:date="2025-07-05T10:13:00Z" w16du:dateUtc="2025-07-05T04:43:00Z">
        <w:r w:rsidDel="00486A31">
          <w:delText xml:space="preserve">volume </w:delText>
        </w:r>
      </w:del>
      <w:ins w:id="58" w:author="Shivesh Chaudhary" w:date="2025-07-05T10:13:00Z" w16du:dateUtc="2025-07-05T04:43:00Z">
        <w:r w:rsidR="00486A31">
          <w:t xml:space="preserve">frame </w:t>
        </w:r>
      </w:ins>
      <w:r>
        <w:t xml:space="preserve">of video </w:t>
      </w:r>
      <w:proofErr w:type="gramStart"/>
      <w:r>
        <w:t>are</w:t>
      </w:r>
      <w:proofErr w:type="gramEnd"/>
      <w:r>
        <w:t xml:space="preserve"> usually not consistent due to </w:t>
      </w:r>
      <w:del w:id="59" w:author="Shivesh Chaudhary" w:date="2025-07-05T10:14:00Z" w16du:dateUtc="2025-07-05T04:44:00Z">
        <w:r w:rsidDel="00486A31">
          <w:delText>missed or false detections</w:delText>
        </w:r>
      </w:del>
      <w:ins w:id="60" w:author="Shivesh Chaudhary" w:date="2025-07-05T10:14:00Z" w16du:dateUtc="2025-07-05T04:44:00Z">
        <w:r w:rsidR="00486A31">
          <w:t>errors made</w:t>
        </w:r>
      </w:ins>
      <w:r>
        <w:t xml:space="preserve"> by cell detection method</w:t>
      </w:r>
      <w:ins w:id="61" w:author="Shivesh Chaudhary" w:date="2025-07-05T10:14:00Z" w16du:dateUtc="2025-07-05T04:44:00Z">
        <w:r w:rsidR="00486A31">
          <w:t>s</w:t>
        </w:r>
      </w:ins>
      <w:r>
        <w:t xml:space="preserve"> </w:t>
      </w:r>
      <w:ins w:id="62" w:author="Shivesh Chaudhary" w:date="2025-07-05T10:14:00Z" w16du:dateUtc="2025-07-05T04:44:00Z">
        <w:r w:rsidR="00486A31">
          <w:t xml:space="preserve">which are usually </w:t>
        </w:r>
      </w:ins>
      <w:r>
        <w:t xml:space="preserve">used upstream of tracking. As a </w:t>
      </w:r>
      <w:proofErr w:type="gramStart"/>
      <w:r>
        <w:t>result</w:t>
      </w:r>
      <w:proofErr w:type="gramEnd"/>
      <w:del w:id="63" w:author="Shivesh Chaudhary" w:date="2025-07-05T10:13:00Z" w16du:dateUtc="2025-07-05T04:43:00Z">
        <w:r w:rsidDel="00486A31">
          <w:delText>s</w:delText>
        </w:r>
      </w:del>
      <w:r>
        <w:t xml:space="preserve">, establishing correspondence between inconsistent number of nuclei across </w:t>
      </w:r>
      <w:del w:id="64" w:author="Shivesh Chaudhary" w:date="2025-07-05T10:14:00Z" w16du:dateUtc="2025-07-05T04:44:00Z">
        <w:r w:rsidDel="00486A31">
          <w:delText xml:space="preserve">volumes </w:delText>
        </w:r>
      </w:del>
      <w:ins w:id="65" w:author="Shivesh Chaudhary" w:date="2025-07-05T10:14:00Z" w16du:dateUtc="2025-07-05T04:44:00Z">
        <w:r w:rsidR="00486A31">
          <w:t xml:space="preserve">frames </w:t>
        </w:r>
      </w:ins>
      <w:proofErr w:type="gramStart"/>
      <w:r>
        <w:t>is</w:t>
      </w:r>
      <w:proofErr w:type="gramEnd"/>
      <w:r>
        <w:t xml:space="preserve"> extremely challenging. Second, nuclei in </w:t>
      </w:r>
      <w:r w:rsidRPr="06DE80F5">
        <w:rPr>
          <w:i/>
          <w:iCs/>
        </w:rPr>
        <w:t>C. elegans</w:t>
      </w:r>
      <w:r>
        <w:t xml:space="preserve"> head ganglion are densely packed</w:t>
      </w:r>
      <w:ins w:id="66" w:author="Hang Lu" w:date="2025-06-29T19:45:00Z">
        <w:r>
          <w:t>;</w:t>
        </w:r>
      </w:ins>
      <w:r>
        <w:t xml:space="preserve"> </w:t>
      </w:r>
      <w:proofErr w:type="gramStart"/>
      <w:r>
        <w:t>thus</w:t>
      </w:r>
      <w:proofErr w:type="gramEnd"/>
      <w:r>
        <w:t xml:space="preserve"> correspondence estimation algorithm must be able to discriminate features of nearby cells. Finally, </w:t>
      </w:r>
      <w:r w:rsidRPr="06DE80F5">
        <w:rPr>
          <w:i/>
          <w:iCs/>
        </w:rPr>
        <w:t>C. elegans</w:t>
      </w:r>
      <w:r>
        <w:t xml:space="preserve"> head ganglion can undergo </w:t>
      </w:r>
      <w:ins w:id="67" w:author="Shivesh Chaudhary" w:date="2025-07-05T10:15:00Z" w16du:dateUtc="2025-07-05T04:45:00Z">
        <w:r w:rsidR="00486A31">
          <w:t xml:space="preserve">huge </w:t>
        </w:r>
      </w:ins>
      <w:r>
        <w:t>non-rigid deformations in the head making it difficult to generate correspondences between nuclei in two image volumes. In the absence of automated methods</w:t>
      </w:r>
      <w:ins w:id="68" w:author="Hang Lu" w:date="2025-06-29T19:45:00Z">
        <w:r>
          <w:t>,</w:t>
        </w:r>
      </w:ins>
      <w:r>
        <w:t xml:space="preserve"> neuron activity traces are obtained by highly manually supervised segmentation and tracking. A whole-brain video may consist of thousands of volumes of images, and each volume may contain hundreds of neurons. Thus, manual supervision in segmenting and tracking each neuron across volumes is extremely labor-intensive and may take several weeks. As a result, small sample size </w:t>
      </w:r>
      <w:commentRangeStart w:id="69"/>
      <w:r>
        <w:t xml:space="preserve">(typically 5-10) </w:t>
      </w:r>
      <w:commentRangeEnd w:id="69"/>
      <w:r w:rsidR="00D623E3">
        <w:rPr>
          <w:rStyle w:val="CommentReference"/>
        </w:rPr>
        <w:commentReference w:id="69"/>
      </w:r>
      <w:r>
        <w:t xml:space="preserve">of individual worm datasets are analyzed in previous works, limiting the statistical power of several downstream analyses, and limiting the scope of whole-brain dynamics studies. Thus, there is a need for fast, automated, reliable, and easily-to-use analytical tools. </w:t>
      </w:r>
    </w:p>
    <w:p w14:paraId="5DCC80D4" w14:textId="259066E1" w:rsidR="00132B78" w:rsidRDefault="44D5F7B6">
      <w:pPr>
        <w:widowControl w:val="0"/>
        <w:spacing w:before="0" w:after="0" w:line="240" w:lineRule="auto"/>
        <w:ind w:firstLine="720"/>
        <w:pPrChange w:id="70" w:author="Hang Lu" w:date="2025-06-29T19:56:00Z">
          <w:pPr>
            <w:widowControl w:val="0"/>
            <w:spacing w:line="240" w:lineRule="auto"/>
            <w:ind w:firstLine="720"/>
          </w:pPr>
        </w:pPrChange>
      </w:pPr>
      <w:r>
        <w:t>Custom pipelines have been developed in different model organisms such as mice</w:t>
      </w:r>
      <w:r w:rsidR="00132B78">
        <w:fldChar w:fldCharType="begin" w:fldLock="1"/>
      </w:r>
      <w:r w:rsidR="00766874">
        <w:instrText xml:space="preserve">ADDIN CSL_CITATION {"citationItems":[{"id":"ITEM-1","itemData":{"DOI":"10.7554/eLife.38173","ISSN":"2050084X","PMID":"30652683","abstract":"Advances in fluorescence microscopy enable monitoring larger brain areas in-vivo with finer time resolution. The resulting data rates require reproducible analysis pipelines that are reliable, fully automated, and scalable to datasets generated over the course of months. We present CaImAn, an open-source library for calcium imaging data analysis. CaImAn provides automatic and scalable methods to address problems common to pre-processing, including motion correction, neural activity identification, and registration across different sessions of data collection. It does this while requiring minimal user intervention, with good scalability on computers ranging from laptops to high-performance computing clusters. CaImAn is suitable for two-photon and one-photon imaging, and also enables real-time analysis on streaming data. To benchmark the performance of CaImAn we collected and combined a corpus of manual annotations from multiple labelers on nine mouse two-photon datasets. We demonstrate that CaImAn achieves near-human performance in detecting locations of active neurons.","author":[{"dropping-particle":"","family":"Giovannucci","given":"Andrea","non-dropping-particle":"","parse-names":false,"suffix":""},{"dropping-particle":"","family":"Friedrich","given":"Johannes","non-dropping-particle":"","parse-names":false,"suffix":""},{"dropping-particle":"","family":"Gunn","given":"Pat","non-dropping-particle":"","parse-names":false,"suffix":""},{"dropping-particle":"","family":"Kalfon","given":"Jérémie","non-dropping-particle":"","parse-names":false,"suffix":""},{"dropping-particle":"","family":"Brown","given":"Brandon L.","non-dropping-particle":"","parse-names":false,"suffix":""},{"dropping-particle":"","family":"Koay","given":"Sue Ann","non-dropping-particle":"","parse-names":false,"suffix":""},{"dropping-particle":"","family":"Taxidis","given":"Jiannis","non-dropping-particle":"","parse-names":false,"suffix":""},{"dropping-particle":"","family":"Najafi","given":"Farzaneh","non-dropping-particle":"","parse-names":false,"suffix":""},{"dropping-particle":"","family":"Gauthier","given":"Jeffrey L.","non-dropping-particle":"","parse-names":false,"suffix":""},{"dropping-particle":"","family":"Zhou","given":"Pengcheng","non-dropping-particle":"","parse-names":false,"suffix":""},{"dropping-particle":"","family":"Khakh","given":"Baljit S.","non-dropping-particle":"","parse-names":false,"suffix":""},{"dropping-particle":"","family":"Tank","given":"David W.","non-dropping-particle":"","parse-names":false,"suffix":""},{"dropping-particle":"","family":"Chklovskii","given":"Dmitri B.","non-dropping-particle":"","parse-names":false,"suffix":""},{"dropping-particle":"","family":"Pnevmatikakis","given":"Eftychios A.","non-dropping-particle":"","parse-names":false,"suffix":""}],"container-title":"eLife","id":"ITEM-1","issued":{"date-parts":[["2019"]]},"title":"CaImAn an open source tool for scalable calcium imaging data analysis","type":"article-journal","volume":"8"},"uris":["http://www.mendeley.com/documents/?uuid=b06a6faa-4287-401b-8d31-d4b2ca6d523b"]},{"id":"ITEM-2","itemData":{"DOI":"10.1016/j.neuron.2015.11.037","ISBN":"doi:10.1016/j.neuron.2015.11.037","ISSN":"10974199","PMID":"26774160","abstract":"We present a modular approach for analyzing calcium imaging recordings of large neuronal ensembles. Our goal is to simultaneously identify the locations of the neurons, demix spatially overlapping components, and denoise and deconvolve the spiking activity from the slow dynamics of the calcium indicator. Our approach relies on a constrained nonnegative matrix factorization that expresses the spatiotemporal fluorescence activity as the product of a spatial matrix that encodes the spatial footprint of each neuron in the optical field and a temporal matrix that characterizes the calcium concentration of each neuron over time. This framework is combined with a novel constrained deconvolution approach that extracts estimates of neural activity from fluorescence traces, to create a spatiotemporal processing algorithm that requires minimal parameter tuning. We demonstrate the general applicability of our method by applying it to in vitro and in vivo multi-neuronal imaging data, whole-brain light-sheet imaging data, and dendritic imaging data. Advances in calcium imaging pose significant statistical analysis challenges. Pnevmatikakis et al. present a method for identifying and spatially demixing imaged neural components and deconvolving their activity from the indicator dynamics. The method is applied to a variety of datasets.","author":[{"dropping-particle":"","family":"Pnevmatikakis","given":"Eftychios A.","non-dropping-particle":"","parse-names":false,"suffix":""},{"dropping-particle":"","family":"Soudry","given":"Daniel","non-dropping-particle":"","parse-names":false,"suffix":""},{"dropping-particle":"","family":"Gao","given":"Yuanjun","non-dropping-particle":"","parse-names":false,"suffix":""},{"dropping-particle":"","family":"Machado","given":"Timothy A.","non-dropping-particle":"","parse-names":false,"suffix":""},{"dropping-particle":"","family":"Merel","given":"Josh","non-dropping-particle":"","parse-names":false,"suffix":""},{"dropping-particle":"","family":"Pfau","given":"David","non-dropping-particle":"","parse-names":false,"suffix":""},{"dropping-particle":"","family":"Reardon","given":"Thomas","non-dropping-particle":"","parse-names":false,"suffix":""},{"dropping-particle":"","family":"Mu","given":"Yu","non-dropping-particle":"","parse-names":false,"suffix":""},{"dropping-particle":"","family":"Lacefield","given":"Clay","non-dropping-particle":"","parse-names":false,"suffix":""},{"dropping-particle":"","family":"Yang","given":"Weijian","non-dropping-particle":"","parse-names":false,"suffix":""},{"dropping-particle":"","family":"Ahrens","given":"Misha","non-dropping-particle":"","parse-names":false,"suffix":""},{"dropping-particle":"","family":"Bruno","given":"Randy","non-dropping-particle":"","parse-names":false,"suffix":""},{"dropping-particle":"","family":"Jessell","given":"Thomas M.","non-dropping-particle":"","parse-names":false,"suffix":""},{"dropping-particle":"","family":"Peterka","given":"Darcy S.","non-dropping-particle":"","parse-names":false,"suffix":""},{"dropping-particle":"","family":"Yuste","given":"Rafael","non-dropping-particle":"","parse-names":false,"suffix":""},{"dropping-particle":"","family":"Paninski","given":"Liam","non-dropping-particle":"","parse-names":false,"suffix":""}],"container-title":"Neuron","id":"ITEM-2","issue":"2","issued":{"date-parts":[["2016"]]},"page":"299","title":"Simultaneous Denoising, Deconvolution, and Demixing of Calcium Imaging Data","type":"article-journal","volume":"89"},"uris":["http://www.mendeley.com/documents/?uuid=d0ddbb60-4362-4527-b5b8-f91d13c55ba2"]},{"id":"ITEM-3","itemData":{"DOI":"10.1101/061507","abstract":"The combination of two-photon microscopy recordings and powerful calcium-dependent fluorescent sensors enables simultaneous recording of unprecedentedly large populations of neurons. While these sensors have matured over several generations of development, computational methods to process their fluorescence remain inefficient and the results hard to interpret. Here, we introduce a set of practical methods based on novel clustering algorithms, and provide a complete pipeline from raw image data to neuronal calcium traces to inferred spike times. We formulate a generative model of the fluorescence image, incorporating spike times and a spatially smooth neuropil signal, and solve the inference and learning problems using a fast algorithm. This implementation scales linearly with the number of recorded cells, and the complete pipeline runs in approximately one hour for typical two-hour long recordings, on commodity GPUs. Furthermore, this method recovers twice as many cells as a previous standard method. This allowed us to routinely record and detect </w:instrText>
      </w:r>
      <w:r w:rsidR="00766874">
        <w:rPr>
          <w:rFonts w:ascii="Cambria Math" w:hAnsi="Cambria Math" w:cs="Cambria Math"/>
        </w:rPr>
        <w:instrText>∼</w:instrText>
      </w:r>
      <w:r w:rsidR="00766874">
        <w:instrText>10,000 cells simultaneously from the visual cortex of awake mice using standard two-photon resonant-scanning microscopes. The software is publicly available at github.com/cortex-lab/Suite2P, together with a graphical user interface that allows rapid manual curation of the results.","author":[{"dropping-particle":"","family":"Pachitariu","given":"Marius","non-dropping-particle":"","parse-names":false,"suffix":""},{"dropping-particle":"","family":"Stringer","given":"Carsen","non-dropping-particle":"","parse-names":false,"suffix":""},{"dropping-particle":"","family":"Dipoppa","given":"Mario","non-dropping-particle":"","parse-names":false,"suffix":""},{"dropping-particle":"","family":"Schröder","given":"Sylvia","non-dropping-particle":"","parse-names":false,"suffix":""},{"dropping-particle":"","family":"Rossi","given":"L. Federico","non-dropping-particle":"","parse-names":false,"suffix":""},{"dropping-particle":"","family":"Dalgleish","given":"Henry","non-dropping-particle":"","parse-names":false,"suffix":""},{"dropping-particle":"","family":"Carandini","given":"Matteo","non-dropping-particle":"","parse-names":false,"suffix":""},{"dropping-particle":"","family":"Harris","given":"Kenneth","non-dropping-particle":"","parse-names":false,"suffix":""}],"container-title":"bioRxiv","id":"ITEM-3","issued":{"date-parts":[["2016"]]},"page":"061507","title":"Suite2p: beyond 10,000 neurons with standard two-photon microscopy","type":"article-journal"},"uris":["http://www.mendeley.com/documents/?uuid=aa854b50-7b34-4f92-a180-1e039bccc3b3"]}],"mendeley":{"formattedCitation":"&lt;sup&gt;35–37&lt;/sup&gt;","plainTextFormattedCitation":"35–37","previouslyFormattedCitation":"&lt;sup&gt;35–37&lt;/sup&gt;"},"properties":{"noteIndex":0},"schema":"https://github.com/citation-style-language/schema/raw/master/csl-citation.json"}</w:instrText>
      </w:r>
      <w:r w:rsidR="00132B78">
        <w:fldChar w:fldCharType="separate"/>
      </w:r>
      <w:r w:rsidR="00D623E3" w:rsidRPr="00D623E3">
        <w:rPr>
          <w:noProof/>
          <w:vertAlign w:val="superscript"/>
        </w:rPr>
        <w:t>35–37</w:t>
      </w:r>
      <w:r w:rsidR="00132B78">
        <w:fldChar w:fldCharType="end"/>
      </w:r>
      <w:r>
        <w:t xml:space="preserve">, </w:t>
      </w:r>
      <w:ins w:id="71" w:author="Hang Lu" w:date="2025-06-29T19:47:00Z">
        <w:r>
          <w:t>D</w:t>
        </w:r>
      </w:ins>
      <w:del w:id="72" w:author="Hang Lu" w:date="2025-06-29T19:47:00Z">
        <w:r w:rsidR="00132B78" w:rsidDel="44D5F7B6">
          <w:delText>d</w:delText>
        </w:r>
      </w:del>
      <w:r>
        <w:t>rosophila</w:t>
      </w:r>
      <w:r w:rsidR="00132B78">
        <w:fldChar w:fldCharType="begin" w:fldLock="1"/>
      </w:r>
      <w:r w:rsidR="00766874">
        <w:instrText>ADDIN CSL_CITATION {"citationItems":[{"id":"ITEM-1","itemData":{"DOI":"10.1038/s41593-020-00743-y","ISSN":"1546-1726","abstract":"Sensory pathways are typically studied by starting at receptor neurons and following postsynaptic neurons into the brain. However, this leads to a bias in analyses of activity toward the earliest layers of processing. Here, we present new methods for volumetric neural imaging with precise across-brain registration to characterize auditory activity throughout the entire central brain of Drosophila and make comparisons across trials, individuals and sexes. We discover that auditory activity is present in most central brain regions and in neurons responsive to other modalities. Auditory responses are temporally diverse, but the majority of activity is tuned to courtship song features. Auditory responses are stereotyped across trials and animals in early mechanosensory regions, becoming more variable at higher layers of the putative pathway, and this variability is largely independent of ongoing movements. This study highlights the power of using an unbiased, brain-wide approach for mapping the functional organization of sensory activity.","author":[{"dropping-particle":"","family":"Pacheco","given":"Diego A","non-dropping-particle":"","parse-names":false,"suffix":""},{"dropping-particle":"","family":"Thiberge","given":"Stephan Y","non-dropping-particle":"","parse-names":false,"suffix":""},{"dropping-particle":"","family":"Pnevmatikakis","given":"Eftychios","non-dropping-particle":"","parse-names":false,"suffix":""},{"dropping-particle":"","family":"Murthy","given":"Mala","non-dropping-particle":"","parse-names":false,"suffix":""}],"container-title":"Nature Neuroscience","id":"ITEM-1","issue":"1","issued":{"date-parts":[["2021"]]},"page":"93-104","title":"Auditory activity is diverse and widespread throughout the central brain of Drosophila","type":"article-journal","volume":"24"},"uris":["http://www.mendeley.com/documents/?uuid=763a77a4-fb7b-4f6b-ba63-6a5a8771a4ae"]},{"id":"ITEM-2","itemData":{"DOI":"10.1016/j.cub.2017.06.076","ISSN":"09609822","PMID":"28756955","abstract":"A long-standing goal of neuroscience has been to understand how computations are implemented across large-scale brain networks. By correlating spontaneous activity during “resting states” [1], studies of intrinsic brain networks in humans have demonstrated a correspondence with task-related activation patterns [2], relationships to behavior [3], and alterations in processes such as aging [4] and brain disorders [5], highlighting the importance of resting-state measurements for understanding brain function. Here, we develop methods to measure intrinsic functional connectivity in Drosophila, a powerful model for the study of neural computation. Recent studies using calcium imaging have measured neural activity at high spatial and temporal resolution in zebrafish, Drosophila larvae, and worms [6–10]. For example, calcium imaging in the zebrafish brain recently revealed correlations between the midbrain and hindbrain, demonstrating the utility of measuring intrinsic functional connections in model organisms [8]. An important component of human connectivity research is the use of brain atlases to compare findings across individuals and studies [11]. An anatomical atlas of the central adult fly brain was recently described [12]; however, combining an atlas with whole-brain calcium imaging has yet to be performed in vivo in adult Drosophila. Here, we measure intrinsic functional connectivity in Drosophila by acquiring calcium signals from the central brain. We develop an alignment procedure to assign functional data to atlas regions and correlate activity between regions to generate brain networks. This work reveals a large-scale architecture for neural communication and provides a framework for using Drosophila to study functional brain networks.","author":[{"dropping-particle":"","family":"Mann","given":"Kevin","non-dropping-particle":"","parse-names":false,"suffix":""},{"dropping-particle":"","family":"Gallen","given":"Courtney L.","non-dropping-particle":"","parse-names":false,"suffix":""},{"dropping-particle":"","family":"Clandinin","given":"Thomas R.","non-dropping-particle":"","parse-names":false,"suffix":""}],"container-title":"Current Biology","id":"ITEM-2","issue":"15","issued":{"date-parts":[["2017"]]},"page":"2389-2396.e4","title":"Whole-Brain Calcium Imaging Reveals an Intrinsic Functional Network in Drosophila","type":"article-journal","volume":"27"},"uris":["http://www.mendeley.com/documents/?uuid=98617b37-424f-4112-a842-9d47294a8a5d"]},{"id":"ITEM-3","itemData":{"DOI":"10.1101/033803","ISBN":"1111111111","ISSN":"1545-7885","PMID":"30768592","abstract":"Whole brain recordings give us a global perspective of the brain in action. We describe here a method using light field microscopy to record both whole brain calcium and voltage activity at high speed in behaving adult flies. We show first that global activity maps can be obtained for various stimuli and behaviors. Notably, we found that brain activity increased on a global scale when the fly walked but not when it groomed. Second, maps of spatially distinct sources of activity as well as their time series can be extracted using principal component analysis and independent component analysis. Their characteristic shapes matched the anatomy of sub-neuropil regions and in some cases a specific neuron type. Brain structures that responded to light and odor were consistent with previous reports, confirming the validity of the new technique. We also observed previously uncharacterized behavior-related activity, as well as patterns of spontaneous activity in the central complex.","author":[{"dropping-particle":"","family":"Aimon","given":"Sophie","non-dropping-particle":"","parse-names":false,"suffix":""},{"dropping-particle":"","family":"Katsuki","given":"Takeo","non-dropping-particle":"","parse-names":false,"suffix":""},{"dropping-particle":"","family":"Jia","given":"Tongqiu","non-dropping-particle":"","parse-names":false,"suffix":""},{"dropping-particle":"","family":"Grosenick","given":"Logan","non-dropping-particle":"","parse-names":false,"suffix":""},{"dropping-particle":"","family":"Broxton","given":"Michael","non-dropping-particle":"","parse-names":false,"suffix":""},{"dropping-particle":"","family":"Deisseroth","given":"Karl","non-dropping-particle":"","parse-names":false,"suffix":""},{"dropping-particle":"","family":"Sejnowski","given":"Terrence J.","non-dropping-particle":"","parse-names":false,"suffix":""},{"dropping-particle":"","family":"Greenspan","given":"Ralph J","non-dropping-particle":"","parse-names":false,"suffix":""}],"container-title":"bioRxiv","id":"ITEM-3","issued":{"date-parts":[["2018"]]},"page":"033803","title":"Fast near-whole brain imaging in adult Drosophila during responses to stimuli and behavior","type":"article-journal"},"uris":["http://www.mendeley.com/documents/?uuid=04a6575a-9b8b-4e68-ab98-9552c6ebde5e"]},{"id":"ITEM-4","itemData":{"DOI":"10.1101/2022.03.20.485047","abstract":"Walking is a fundamental mode of locomotion, yet its neural correlates are unknown at brain-wide scale in any animal. We use volumetric two-photon imaging to map neural activity associated with walking across the entire brain of Drosophila. We detect locomotor signals in approximately 40% of the brain, identify a global signal associated with the transition from rest to walking, and define clustered neural signals selectively associated with changes in forward or angular velocity. These networks span functionally diverse brain regions, and include regions that have not been previously linked to locomotion. We also identify time-varying trajectories of neural activity that anticipate future movements, and that represent sequential engagement of clusters of neurons with different behavioral selectivity. These motor maps suggest a dynamical systems framework for constructing walking maneuvers reminiscent of models of forelimb reaching in primates and set a foundation for understanding how local circuits interact across large-scale networks.Competing Interest StatementThe authors have declared no competing interest.","author":[{"dropping-particle":"","family":"Brezovec","given":"Luke E","non-dropping-particle":"","parse-names":false,"suffix":""},{"dropping-particle":"","family":"Berger","given":"Andrew B","non-dropping-particle":"","parse-names":false,"suffix":""},{"dropping-particle":"","family":"Druckmann","given":"Shaul","non-dropping-particle":"","parse-names":false,"suffix":""},{"dropping-particle":"","family":"Clandinin","given":"Thomas R","non-dropping-particle":"","parse-names":false,"suffix":""}],"container-title":"bioRxiv","id":"ITEM-4","issued":{"date-parts":[["2022","1","1"]]},"page":"2022.03.20.485047","title":"Mapping the Neural Dynamics of Locomotion across the &amp;lt;em&amp;gt;Drosophila&amp;lt;/em&amp;gt; Brain","type":"article-journal"},"uris":["http://www.mendeley.com/documents/?uuid=3850b57d-f3ae-4dd7-823d-9b7be4c7cc05"]}],"mendeley":{"formattedCitation":"&lt;sup&gt;38–41&lt;/sup&gt;","plainTextFormattedCitation":"38–41","previouslyFormattedCitation":"&lt;sup&gt;38–41&lt;/sup&gt;"},"properties":{"noteIndex":0},"schema":"https://github.com/citation-style-language/schema/raw/master/csl-citation.json"}</w:instrText>
      </w:r>
      <w:r w:rsidR="00132B78">
        <w:fldChar w:fldCharType="separate"/>
      </w:r>
      <w:r w:rsidR="00D623E3" w:rsidRPr="00D623E3">
        <w:rPr>
          <w:noProof/>
          <w:vertAlign w:val="superscript"/>
        </w:rPr>
        <w:t>38–41</w:t>
      </w:r>
      <w:r w:rsidR="00132B78">
        <w:fldChar w:fldCharType="end"/>
      </w:r>
      <w:r>
        <w:t>, hydra</w:t>
      </w:r>
      <w:r w:rsidR="00132B78">
        <w:fldChar w:fldCharType="begin" w:fldLock="1"/>
      </w:r>
      <w:r w:rsidR="00766874">
        <w:instrText>ADDIN CSL_CITATION {"citationItems":[{"id":"ITEM-1","itemData":{"abstract":"Author summary Calcium imaging of neuron populations has enabled mapping the neuronal circuits that control animal behavior. However, animal movement, together with the intermittent detectability of calcium sensors, hinders the automatic tracking of individual neuron activity. Here we introduce a novel algorithm and open-access software to track the position of individual neurons in a calcium imaging movie in behaving animals. To handle the motion and the deformation of the animal our method combines state-of-the art algorithms to track neurons, with algorithms to estimate the deformation and predict the positions of neurons when they are silent and undetectable. Our method and software are robust and versatile in various animal models, from two-photon imaging of mouse visual cortex over days, to the highly deforming Hydra. Efficient image analysis and software for monitoring the activity of neuron populations in a wide range of animal models are needed to fully reconstruct the activity of neural circuits and study the emergent functional properties of neuronal ensembles that control animal state and behavior.","author":[{"dropping-particle":"","family":"Lagache","given":"Thibault","non-dropping-particle":"","parse-names":false,"suffix":""},{"dropping-particle":"","family":"Hanson","given":"Alison","non-dropping-particle":"","parse-names":false,"suffix":""},{"dropping-particle":"","family":"Pérez-Ortega","given":"Jesús E","non-dropping-particle":"","parse-names":false,"suffix":""},{"dropping-particle":"","family":"Fairhall","given":"Adrienne","non-dropping-particle":"","parse-names":false,"suffix":""},{"dropping-particle":"","family":"Yuste","given":"Rafael","non-dropping-particle":"","parse-names":false,"suffix":""}],"container-title":"PLOS Computational Biology","id":"ITEM-1","issue":"10","issued":{"date-parts":[["2021","10","8"]]},"page":"e1009432","publisher":"Public Library of Science","title":"Tracking calcium dynamics from individual neurons in behaving animals","type":"article-journal","volume":"17"},"uris":["http://www.mendeley.com/documents/?uuid=878edf89-da08-428c-b1f3-5e6f9cab24ba"]}],"mendeley":{"formattedCitation":"&lt;sup&gt;42&lt;/sup&gt;","plainTextFormattedCitation":"42","previouslyFormattedCitation":"&lt;sup&gt;42&lt;/sup&gt;"},"properties":{"noteIndex":0},"schema":"https://github.com/citation-style-language/schema/raw/master/csl-citation.json"}</w:instrText>
      </w:r>
      <w:r w:rsidR="00132B78">
        <w:fldChar w:fldCharType="separate"/>
      </w:r>
      <w:r w:rsidR="00D623E3" w:rsidRPr="00D623E3">
        <w:rPr>
          <w:noProof/>
          <w:vertAlign w:val="superscript"/>
        </w:rPr>
        <w:t>42</w:t>
      </w:r>
      <w:r w:rsidR="00132B78">
        <w:fldChar w:fldCharType="end"/>
      </w:r>
      <w:r>
        <w:t xml:space="preserve">, </w:t>
      </w:r>
      <w:ins w:id="73" w:author="Hang Lu" w:date="2025-06-29T19:47:00Z">
        <w:r>
          <w:t xml:space="preserve">and </w:t>
        </w:r>
      </w:ins>
      <w:r>
        <w:t>zebrafish</w:t>
      </w:r>
      <w:r w:rsidR="00132B78">
        <w:fldChar w:fldCharType="begin" w:fldLock="1"/>
      </w:r>
      <w:r w:rsidR="00766874">
        <w:instrText>ADDIN CSL_CITATION {"citationItems":[{"id":"ITEM-1","itemData":{"DOI":"10.1038/nmeth.2434","ISBN":"1548-7105 (Electronic) 1548-7091 (Linking)","ISSN":"15487091","PMID":"23524393","abstract":"Brain function relies on communication between large populations of neurons across multiple brain areas, a full understanding of which would require knowledge of the time-varying activity of all neurons in the central nervous system. Here we use light-sheet microscopy to record activity, reported through the genetically encoded calcium indicator GCaMP5G, from the entire volume of the brain of the larval zebrafish in vivo at 0.8 Hz, capturing more than 80% of all neurons at single-cell resolution. Demonstrating how this technique can be used to reveal functionally defined circuits across the brain, we identify two populations of neurons with correlated activity patterns. One circuit consists of hindbrain neurons functionally coupled to spinal cord neuropil. The other consists of an anatomically symmetric population in the anterior hindbrain, with activity in the left and right halves oscillating in antiphase, on a timescale of 20 s, and coupled to equally slow oscillations in the inferior olive.","author":[{"dropping-particle":"","family":"Ahrens","given":"Misha B.","non-dropping-particle":"","parse-names":false,"suffix":""},{"dropping-particle":"","family":"Orger","given":"Michael B.","non-dropping-particle":"","parse-names":false,"suffix":""},{"dropping-particle":"","family":"Robson","given":"Drew N.","non-dropping-particle":"","parse-names":false,"suffix":""},{"dropping-particle":"","family":"Li","given":"Jennifer M.","non-dropping-particle":"","parse-names":false,"suffix":""},{"dropping-particle":"","family":"Keller","given":"Philipp J.","non-dropping-particle":"","parse-names":false,"suffix":""}],"container-title":"Nature Methods","id":"ITEM-1","issue":"5","issued":{"date-parts":[["2013"]]},"page":"413-420","title":"Whole-brain functional imaging at cellular resolution using light-sheet microscopy","type":"article-journal","volume":"10"},"uris":["http://www.mendeley.com/documents/?uuid=071fbe22-a453-432b-b6b0-7fe3b6d41d12"]},{"id":"ITEM-2","itemData":{"DOI":"10.1038/nature11057","ISBN":"0028-0836\\r1476-4687","ISSN":"0028-0836","PMID":"27490481","abstract":"Mapping specific sensory features to future motor actions is a crucial capability of mammalian nervous systems. We investigated the role of visual (V1), posterior parietal (PPC), and frontal motor (fMC) cortices for sensorimotor mapping in mice during performance of a memory-guided visual discrimination task. Large-scale calcium imaging revealed that V1, PPC, and fMC neurons exhibited heterogeneous responses spanning all task epochs (stimulus, delay, response). Population analyses demonstrated unique encoding of stimulus identity and behavioral choice information across regions, with V1 encoding stimulus, fMC encoding choice even early in the trial, and PPC multiplexing the two variables. Optogenetic inhibition during behavior revealed that all regions were necessary during the stimulus epoch, but only fMC was required during the delay and response epochs. Stimulus identity can thus be rapidly transformed into behavioral choice, requiring V1, PPC, and fMC during the transformation period, but only fMC for maintaining the choice in memory prior to execution.","author":[{"dropping-particle":"","family":"Ahrens","given":"Misha B.","non-dropping-particle":"","parse-names":false,"suffix":""},{"dropping-particle":"","family":"Li","given":"Jennifer M.","non-dropping-particle":"","parse-names":false,"suffix":""},{"dropping-particle":"","family":"Orger","given":"Michael B.","non-dropping-particle":"","parse-names":false,"suffix":""},{"dropping-particle":"","family":"Robson","given":"Drew N.","non-dropping-particle":"","parse-names":false,"suffix":""},{"dropping-particle":"","family":"Schier","given":"Alexander F.","non-dropping-particle":"","parse-names":false,"suffix":""},{"dropping-particle":"","family":"Engert","given":"Florian","non-dropping-particle":"","parse-names":false,"suffix":""},{"dropping-particle":"","family":"Portugues","given":"Ruben","non-dropping-particle":"","parse-names":false,"suffix":""},{"dropping-particle":"","family":"Robson","given":"DN.","non-dropping-particle":"","parse-names":false,"suffix":""},{"dropping-particle":"","family":"Schier","given":"AF.","non-dropping-particle":"","parse-names":false,"suffix":""},{"dropping-particle":"","family":"Engert","given":"F.","non-dropping-particle":"","parse-names":false,"suffix":""},{"dropping-particle":"","family":"Portugues","given":"R.","non-dropping-particle":"","parse-names":false,"suffix":""},{"dropping-particle":"","family":"Andermann","given":"ML.","non-dropping-particle":"","parse-names":false,"suffix":""},{"dropping-particle":"","family":"Gilfoy","given":"NB.","non-dropping-particle":"","parse-names":false,"suffix":""},{"dropping-particle":"","family":"Goldey","given":"GJ.","non-dropping-particle":"","parse-names":false,"suffix":""},{"dropping-particle":"","family":"Sachdev","given":"RN.","non-dropping-particle":"","parse-names":false,"suffix":""},{"dropping-particle":"","family":"Wölfel","given":"M.","non-dropping-particle":"","parse-names":false,"suffix":""},{"dropping-particle":"","family":"McCormick","given":"DA.","non-dropping-particle":"","parse-names":false,"suffix":""},{"dropping-particle":"","family":"Reid","given":"RC.","non-dropping-particle":"","parse-names":false,"suffix":""},{"dropping-particle":"","family":"Levene","given":"MJ.","non-dropping-particle":"","parse-names":false,"suffix":""},{"dropping-particle":"","family":"Andermann","given":"ML.","non-dropping-particle":"","parse-names":false,"suffix":""},{"dropping-particle":"","family":"Kerlin","given":"AM.","non-dropping-particle":"","parse-names":false,"suffix":""},{"dropping-particle":"","family":"Reid","given":"RC.","non-dropping-particle":"","parse-names":false,"suffix":""},{"dropping-particle":"","family":"Andersen","given":"RA.","non-dropping-particle":"","parse-names":false,"suffix":""},{"dropping-particle":"","family":"Cui","given":"H.","non-dropping-particle":"","parse-names":false,"suffix":""},{"dropping-particle":"","family":"Baeg","given":"EH.","non-dropping-particle":"","parse-names":false,"suffix":""},{"dropping-particle":"","family":"Kim","given":"YB.","non-dropping-particle":"","parse-names":false,"suffix":""},{"dropping-particle":"","family":"Huh","given":"K.","non-dropping-particle":"","parse-names":false,"suffix":""},{"dropping-particle":"","family":"Mook-Jung","given":"I.","non-dropping-particle":"","parse-names":false,"suffix":""},{"dropping-particle":"","family":"Kim","given":"HT.","non-dropping-particle":"","parse-names":false,"suffix":""},{"dropping-particle":"","family":"Jung","given":"MW.","non-dropping-particle":"","parse-names":false,"suffix":""},{"dropping-particle":"","family":"Barretto","given":"RP.","non-dropping-particle":"","parse-names":false,"suffix":""},{"dropping-particle":"","family":"Schnitzer","given":"MJ.","non-dropping-particle":"","parse-names":false,"suffix":""},{"dropping-particle":"","family":"Bauer","given":"RH.","non-dropping-particle":"","parse-names":false,"suffix":""},{"dropping-particle":"","family":"Fuster","given":"JM.","non-dropping-particle":"","parse-names":false,"suffix":""},{"dropping-particle":"","family":"Bennur","given":"S.","non-dropping-particle":"","parse-names":false,"suffix":""},{"dropping-particle":"","family":"Gold","given":"JI.","non-dropping-particle":"","parse-names":false,"suffix":""},{"dropping-particle":"","family":"Bisley","given":"JW.","non-dropping-particle":"","parse-names":false,"suffix":""},{"dropping-particle":"","family":"Zaksas","given":"D.","non-dropping-particle":"","parse-names":false,"suffix":""},{"dropping-particle":"","family":"Pasternak","given":"T.","non-dropping-particle":"","parse-names":false,"suffix":""},{"dropping-particle":"","family":"Brainard","given":"DH.","non-dropping-particle":"","parse-names":false,"suffix":""},{"dropping-particle":"","family":"Brecht","given":"M.","non-dropping-particle":"","parse-names":false,"suffix":""},{"dropping-particle":"","family":"Britten","given":"KH.","non-dropping-particle":"","parse-names":false,"suffix":""},{"dropping-particle":"","family":"Shadlen","given":"MN.","non-dropping-particle":"","parse-names":false,"suffix":""},{"dropping-particle":"","family":"Newsome","given":"WT.","non-dropping-particle":"","parse-names":false,"suffix":""},{"dropping-particle":"","family":"Movshon","given":"JA.","non-dropping-particle":"","parse-names":false,"suffix":""},{"dropping-particle":"","family":"Carandini","given":"M.","non-dropping-particle":"","parse-names":false,"suffix":""},{"dropping-particle":"","family":"Churchland","given":"AK.","non-dropping-particle":"","parse-names":false,"suffix":""},{"dropping-particle":"","family":"Chafee","given":"MV.","non-dropping-particle":"","parse-names":false,"suffix":""},{"dropping-particle":"","family":"Goldman-Rakic","given":"PS.","non-dropping-particle":"","parse-names":false,"suffix":""},{"dropping-particle":"","family":"Chafee","given":"MV.","non-dropping-particle":"","parse-names":false,"suffix":""},{"dropping-particle":"","family":"Goldman-Rakic","given":"PS.","non-dropping-particle":"","parse-names":false,"suffix":""},{"dropping-particle":"","family":"Chen","given":"TW.","non-dropping-particle":"","parse-names":false,"suffix":""},{"dropping-particle":"","family":"Wardill","given":"TJ.","non-dropping-particle":"","parse-names":false,"suffix":""},{"dropping-particle":"","family":"Sun","given":"Y.","non-dropping-particle":"","parse-names":false,"suffix":""},{"dropping-particle":"","family":"Pulver","given":"SR.","non-dropping-particle":"","parse-names":false,"suffix":""},{"dropping-particle":"","family":"Renninger","given":"SL.","non-dropping-particle":"","parse-names":false,"suffix":""},{"dropping-particle":"","family":"Baohan","given":"A.","non-dropping-particle":"","parse-names":false,"suffix":""},{"dropping-particle":"","family":"Schreiter","given":"ER.","non-dropping-particle":"","parse-names":false,"suffix":""},{"dropping-particle":"","family":"Kerr","given":"RA.","non-dropping-particle":"","parse-names":false,"suffix":""},{"dropping-particle":"","family":"Orger","given":"MB.","non-dropping-particle":"","parse-names":false,"suffix":""},{"dropping-particle":"","family":"Jayaraman","given":"V.","non-dropping-particle":"","parse-names":false,"suffix":""},{"dropping-particle":"","family":"Looger","given":"LL.","non-dropping-particle":"","parse-names":false,"suffix":""},{"dropping-particle":"","family":"Svoboda","given":"K.","non-dropping-particle":"","parse-names":false,"suffix":""},{"dropping-particle":"","family":"Kim","given":"DS.","non-dropping-particle":"","parse-names":false,"suffix":""},{"dropping-particle":"","family":"Compte","given":"A.","non-dropping-particle":"","parse-names":false,"suffix":""},{"dropping-particle":"","family":"Brunel","given":"N.","non-dropping-particle":"","parse-names":false,"suffix":""},{"dropping-particle":"","family":"Goldman-Rakic","given":"PS.","non-dropping-particle":"","parse-names":false,"suffix":""},{"dropping-particle":"","family":"Wang","given":"XJ.","non-dropping-particle":"","parse-names":false,"suffix":""},{"dropping-particle":"","family":"Constantinidis","given":"C.","non-dropping-particle":"","parse-names":false,"suffix":""},{"dropping-particle":"","family":"Steinmetz","given":"MA.","non-dropping-particle":"","parse-names":false,"suffix":""},{"dropping-particle":"de","family":"Lafuente","given":"V.","non-dropping-particle":"","parse-names":false,"suffix":""},{"dropping-particle":"","family":"Romo","given":"R.","non-dropping-particle":"","parse-names":false,"suffix":""},{"dropping-particle":"di","family":"Pellegrino","given":"G.","non-dropping-particle":"","parse-names":false,"suffix":""},{"dropping-particle":"","family":"Wise","given":"SP.","non-dropping-particle":"","parse-names":false,"suffix":""},{"dropping-particle":"","family":"Ding","given":"L.","non-dropping-particle":"","parse-names":false,"suffix":""},{"dropping-particle":"","family":"Gold","given":"JI.","non-dropping-particle":"","parse-names":false,"suffix":""},{"dropping-particle":"","family":"Erlich","given":"JC.","non-dropping-particle":"","parse-names":false,"suffix":""},{"dropping-particle":"","family":"Bialek","given":"M.","non-dropping-particle":"","parse-names":false,"suffix":""},{"dropping-particle":"","family":"Brody","given":"CD.","non-dropping-particle":"","parse-names":false,"suffix":""},{"dropping-particle":"","family":"Erlich","given":"JC.","non-dropping-particle":"","parse-names":false,"suffix":""},{"dropping-particle":"","family":"Brunton","given":"BW.","non-dropping-particle":"","parse-names":false,"suffix":""},{"dropping-particle":"","family":"Duan","given":"CA.","non-dropping-particle":"","parse-names":false,"suffix":""},{"dropping-particle":"","family":"Hanks","given":"TD.","non-dropping-particle":"","parse-names":false,"suffix":""},{"dropping-particle":"","family":"Brody","given":"CD.","non-dropping-particle":"","parse-names":false,"suffix":""},{"dropping-particle":"","family":"Filonov","given":"GS.","non-dropping-particle":"","parse-names":false,"suffix":""},{"dropping-particle":"","family":"Piatkevich","given":"KD.","non-dropping-particle":"","parse-names":false,"suffix":""},{"dropping-particle":"","family":"Ting","given":"LM.","non-dropping-particle":"","parse-names":false,"suffix":""},{"dropping-particle":"","family":"Zhang","given":"J.","non-dropping-particle":"","parse-names":false,"suffix":""},{"dropping-particle":"","family":"Kim","given":"K.","non-dropping-particle":"","parse-names":false,"suffix":""},{"dropping-particle":"","family":"Verkhusha","given":"VV.","non-dropping-particle":"","parse-names":false,"suffix":""},{"dropping-particle":"","family":"Freedman","given":"DJ.","non-dropping-particle":"","parse-names":false,"suffix":""},{"dropping-particle":"","family":"Assad","given":"JA.","non-dropping-particle":"","parse-names":false,"suffix":""},{"dropping-particle":"","family":"Fujisawa","given":"S.","non-dropping-particle":"","parse-names":false,"suffix":""},{"dropping-particle":"","family":"Amarasingham","given":"A.","non-dropping-particle":"","parse-names":false,"suffix":""},{"dropping-particle":"","family":"Harrison","given":"MT.","non-dropping-particle":"","parse-names":false,"suffix":""},{"dropping-particle":"","family":"Buzsáki","given":"G.","non-dropping-particle":"","parse-names":false,"suffix":""},{"dropping-particle":"","family":"Funahashi","given":"S.","non-dropping-particle":"","parse-names":false,"suffix":""},{"dropping-particle":"","family":"Bruce","given":"CJ.","non-dropping-particle":"","parse-names":false,"suffix":""},{"dropping-particle":"","family":"Goldman-Rakic","given":"PS.","non-dropping-particle":"","parse-names":false,"suffix":""},{"dropping-particle":"","family":"Fuster","given":"JM.","non-dropping-particle":"","parse-names":false,"suffix":""},{"dropping-particle":"","family":"Alexander","given":"GE.","non-dropping-particle":"","parse-names":false,"suffix":""},{"dropping-particle":"","family":"Fuster","given":"JM.","non-dropping-particle":"","parse-names":false,"suffix":""},{"dropping-particle":"","family":"Alexander","given":"GE.","non-dropping-particle":"","parse-names":false,"suffix":""},{"dropping-particle":"","family":"Garrett","given":"ME.","non-dropping-particle":"","parse-names":false,"suffix":""},{"dropping-particle":"","family":"Nauhaus","given":"I.","non-dropping-particle":"","parse-names":false,"suffix":""},{"dropping-particle":"","family":"Marshel","given":"JH.","non-dropping-particle":"","parse-names":false,"suffix":""},{"dropping-particle":"","family":"Callaway","given":"EM.","non-dropping-particle":"","parse-names":false,"suffix":""},{"dropping-particle":"","family":"Gisquet-Verrier","given":"P.","non-dropping-particle":"","parse-names":false,"suffix":""},{"dropping-particle":"","family":"Delatour","given":"B.","non-dropping-particle":"","parse-names":false,"suffix":""},{"dropping-particle":"","family":"Glickfeld","given":"LL.","non-dropping-particle":"","parse-names":false,"suffix":""},{"dropping-particle":"","family":"Histed","given":"MH.","non-dropping-particle":"","parse-names":false,"suffix":""},{"dropping-particle":"","family":"Maunsell","given":"JH.","non-dropping-particle":"","parse-names":false,"suffix":""},{"dropping-particle":"","family":"Gold","given":"JI.","non-dropping-particle":"","parse-names":false,"suffix":""},{"dropping-particle":"","family":"Shadlen","given":"MN.","non-dropping-particle":"","parse-names":false,"suffix":""},{"dropping-particle":"","family":"Goldman","given":"MS.","non-dropping-particle":"","parse-names":false,"suffix":""},{"dropping-particle":"","family":"Levine","given":"JH.","non-dropping-particle":"","parse-names":false,"suffix":""},{"dropping-particle":"","family":"Major","given":"G.","non-dropping-particle":"","parse-names":false,"suffix":""},{"dropping-particle":"","family":"Tank","given":"DW.","non-dropping-particle":"","parse-names":false,"suffix":""},{"dropping-particle":"","family":"Seung","given":"HS.","non-dropping-particle":"","parse-names":false,"suffix":""},{"dropping-particle":"","family":"Guo","given":"ZV.","non-dropping-particle":"","parse-names":false,"suffix":""},{"dropping-particle":"","family":"Li","given":"N.","non-dropping-particle":"","parse-names":false,"suffix":""},{"dropping-particle":"","family":"Huber","given":"D.","non-dropping-particle":"","parse-names":false,"suffix":""},{"dropping-particle":"","family":"Ophir","given":"E.","non-dropping-particle":"","parse-names":false,"suffix":""},{"dropping-particle":"","family":"Gutnisky","given":"D.","non-dropping-particle":"","parse-names":false,"suffix":""},{"dropping-particle":"","family":"Ting","given":"JT.","non-dropping-particle":"","parse-names":false,"suffix":""},{"dropping-particle":"","family":"Feng","given":"G.","non-dropping-particle":"","parse-names":false,"suffix":""},{"dropping-particle":"","family":"Svoboda","given":"K.","non-dropping-particle":"","parse-names":false,"suffix":""},{"dropping-particle":"","family":"Hanks","given":"TD.","non-dropping-particle":"","parse-names":false,"suffix":""},{"dropping-particle":"","family":"Ditterich","given":"J.","non-dropping-particle":"","parse-names":false,"suffix":""},{"dropping-particle":"","family":"Shadlen","given":"MN.","non-dropping-particle":"","parse-names":false,"suffix":""},{"dropping-particle":"","family":"Hanks","given":"TD.","non-dropping-particle":"","parse-names":false,"suffix":""},{"dropping-particle":"","family":"Kopec","given":"CD.","non-dropping-particle":"","parse-names":false,"suffix":""},{"dropping-particle":"","family":"Brunton","given":"BW.","non-dropping-particle":"","parse-names":false,"suffix":""},{"dropping-particle":"","family":"Duan","given":"CA.","non-dropping-particle":"","parse-names":false,"suffix":""},{"dropping-particle":"","family":"Erlich","given":"JC.","non-dropping-particle":"","parse-names":false,"suffix":""},{"dropping-particle":"","family":"Brody","given":"CD.","non-dropping-particle":"","parse-names":false,"suffix":""},{"dropping-particle":"","family":"Harvey","given":"CD.","non-dropping-particle":"","parse-names":false,"suffix":""},{"dropping-particle":"","family":"Coen","given":"P.","non-dropping-particle":"","parse-names":false,"suffix":""},{"dropping-particle":"","family":"Tank","given":"DW.","non-dropping-particle":"","parse-names":false,"suffix":""},{"dropping-particle":"","family":"Hernández","given":"A.","non-dropping-particle":"","parse-names":false,"suffix":""},{"dropping-particle":"","family":"Nácher","given":"V.","non-dropping-particle":"","parse-names":false,"suffix":""},{"dropping-particle":"","family":"Luna","given":"R.","non-dropping-particle":"","parse-names":false,"suffix":""},{"dropping-particle":"","family":"Zainos","given":"A.","non-dropping-particle":"","parse-names":false,"suffix":""},{"dropping-particle":"","family":"Lemus","given":"L.","non-dropping-particle":"","parse-names":false,"suffix":""},{"dropping-particle":"","family":"Alvarez","given":"M.","non-dropping-particle":"","parse-names":false,"suffix":""},{"dropping-particle":"","family":"Vázquez","given":"Y.","non-dropping-particle":"","parse-names":false,"suffix":""},{"dropping-particle":"","family":"Camarillo","given":"L.","non-dropping-particle":"","parse-names":false,"suffix":""},{"dropping-particle":"","family":"Romo","given":"R.","non-dropping-particle":"","parse-names":false,"suffix":""},{"dropping-particle":"","family":"Huber","given":"D.","non-dropping-particle":"","parse-names":false,"suffix":""},{"dropping-particle":"","family":"Gutnisky","given":"DA.","non-dropping-particle":"","parse-names":false,"suffix":""},{"dropping-particle":"","family":"Peron","given":"S.","non-dropping-particle":"","parse-names":false,"suffix":""},{"dropping-particle":"","family":"O'Connor","given":"DH.","non-dropping-particle":"","parse-names":false,"suffix":""},{"dropping-particle":"","family":"Wiegert","given":"JS.","non-dropping-particle":"","parse-names":false,"suffix":""},{"dropping-particle":"","family":"Tian","given":"L.","non-dropping-particle":"","parse-names":false,"suffix":""},{"dropping-particle":"","family":"Oertner","given":"TG.","non-dropping-particle":"","parse-names":false,"suffix":""},{"dropping-particle":"","family":"Looger","given":"LL.","non-dropping-particle":"","parse-names":false,"suffix":""},{"dropping-particle":"","family":"Svoboda","given":"K.","non-dropping-particle":"","parse-names":false,"suffix":""},{"dropping-particle":"","family":"Kampa","given":"BM.","non-dropping-particle":"","parse-names":false,"suffix":""},{"dropping-particle":"","family":"Roth","given":"MM.","non-dropping-particle":"","parse-names":false,"suffix":""},{"dropping-particle":"","family":"Göbel","given":"W.","non-dropping-particle":"","parse-names":false,"suffix":""},{"dropping-particle":"","family":"Helmchen","given":"F.","non-dropping-particle":"","parse-names":false,"suffix":""},{"dropping-particle":"","family":"Kawagoe","given":"R.","non-dropping-particle":"","parse-names":false,"suffix":""},{"dropping-particle":"","family":"Takikawa","given":"Y.","non-dropping-particle":"","parse-names":false,"suffix":""},{"dropping-particle":"","family":"Hikosaka","given":"O.","non-dropping-particle":"","parse-names":false,"suffix":""},{"dropping-particle":"","family":"Kepecs","given":"A.","non-dropping-particle":"","parse-names":false,"suffix":""},{"dropping-particle":"","family":"Uchida","given":"N.","non-dropping-particle":"","parse-names":false,"suffix":""},{"dropping-particle":"","family":"Zariwala","given":"HA.","non-dropping-particle":"","parse-names":false,"suffix":""},{"dropping-particle":"","family":"Mainen","given":"ZF.","non-dropping-particle":"","parse-names":false,"suffix":""},{"dropping-particle":"","family":"Kojima","given":"S.","non-dropping-particle":"","parse-names":false,"suffix":""},{"dropping-particle":"","family":"Goldman-Rakic","given":"PS.","non-dropping-particle":"","parse-names":false,"suffix":""},{"dropping-particle":"","family":"Komiyama","given":"T.","non-dropping-particle":"","parse-names":false,"suffix":""},{"dropping-particle":"","family":"Sato","given":"TR.","non-dropping-particle":"","parse-names":false,"suffix":""},{"dropping-particle":"","family":"O'Connor","given":"DH.","non-dropping-particle":"","parse-names":false,"suffix":""},{"dropping-particle":"","family":"Zhang","given":"YX.","non-dropping-particle":"","parse-names":false,"suffix":""},{"dropping-particle":"","family":"Huber","given":"D.","non-dropping-particle":"","parse-names":false,"suffix":""},{"dropping-particle":"","family":"Hooks","given":"BM.","non-dropping-particle":"","parse-names":false,"suffix":""},{"dropping-particle":"","family":"Gabitto","given":"M.","non-dropping-particle":"","parse-names":false,"suffix":""},{"dropping-particle":"","family":"Svoboda","given":"K.","non-dropping-particle":"","parse-names":false,"suffix":""},{"dropping-particle":"","family":"Kopec","given":"CD.","non-dropping-particle":"","parse-names":false,"suffix":""},{"dropping-particle":"","family":"Erlich","given":"JC.","non-dropping-particle":"","parse-names":false,"suffix":""},{"dropping-particle":"","family":"Brunton","given":"BW.","non-dropping-particle":"","parse-names":false,"suffix":""},{"dropping-particle":"","family":"Deisseroth","given":"K.","non-dropping-particle":"","parse-names":false,"suffix":""},{"dropping-particle":"","family":"Brody","given":"CD.","non-dropping-particle":"","parse-names":false,"suffix":""},{"dropping-particle":"","family":"Li","given":"CS.","non-dropping-particle":"","parse-names":false,"suffix":""},{"dropping-particle":"","family":"Mazzoni","given":"P.","non-dropping-particle":"","parse-names":false,"suffix":""},{"dropping-particle":"","family":"Andersen","given":"RA.","non-dropping-particle":"","parse-names":false,"suffix":""},{"dropping-particle":"","family":"Li","given":"N.","non-dropping-particle":"","parse-names":false,"suffix":""},{"dropping-particle":"","family":"Chen","given":"TW.","non-dropping-particle":"","parse-names":false,"suffix":""},{"dropping-particle":"","family":"Guo","given":"ZV.","non-dropping-particle":"","parse-names":false,"suffix":""},{"dropping-particle":"","family":"Gerfen","given":"CR.","non-dropping-particle":"","parse-names":false,"suffix":""},{"dropping-particle":"","family":"Svoboda","given":"K.","non-dropping-particle":"","parse-names":false,"suffix":""},{"dropping-particle":"","family":"Li","given":"N.","non-dropping-particle":"","parse-names":false,"suffix":""},{"dropping-particle":"","family":"Daie","given":"K.","non-dropping-particle":"","parse-names":false,"suffix":""},{"dropping-particle":"","family":"Svoboda","given":"K.","non-dropping-particle":"","parse-names":false,"suffix":""},{"dropping-particle":"","family":"Druckmann","given":"S.","non-dropping-particle":"","parse-names":false,"suffix":""},{"dropping-particle":"","family":"Liu","given":"D.","non-dropping-particle":"","parse-names":false,"suffix":""},{"dropping-particle":"","family":"Gu","given":"X.","non-dropping-particle":"","parse-names":false,"suffix":""},{"dropping-particle":"","family":"Zhu","given":"J.","non-dropping-particle":"","parse-names":false,"suffix":""},{"dropping-particle":"","family":"Zhang","given":"X.","non-dropping-particle":"","parse-names":false,"suffix":""},{"dropping-particle":"","family":"Han","given":"Z.","non-dropping-particle":"","parse-names":false,"suffix":""},{"dropping-particle":"","family":"Yan","given":"W.","non-dropping-particle":"","parse-names":false,"suffix":""},{"dropping-particle":"","family":"Cheng","given":"Q.","non-dropping-particle":"","parse-names":false,"suffix":""},{"dropping-particle":"","family":"Hao","given":"J.","non-dropping-particle":"","parse-names":false,"suffix":""},{"dropping-particle":"","family":"Fan","given":"H.","non-dropping-particle":"","parse-names":false,"suffix":""},{"dropping-particle":"","family":"Hou","given":"R.","non-dropping-particle":"","parse-names":false,"suffix":""},{"dropping-particle":"","family":"Chen","given":"Z.","non-dropping-particle":"","parse-names":false,"suffix":""},{"dropping-particle":"","family":"Chen","given":"Y.","non-dropping-particle":"","parse-names":false,"suffix":""},{"dropping-particle":"","family":"Li","given":"CT.","non-dropping-particle":"","parse-names":false,"suffix":""},{"dropping-particle":"","family":"Mante","given":"V.","non-dropping-particle":"","parse-names":false,"suffix":""},{"dropping-particle":"","family":"Sussillo","given":"D.","non-dropping-particle":"","parse-names":false,"suffix":""},{"dropping-particle":"","family":"Shenoy","given":"KV.","non-dropping-particle":"","parse-names":false,"suffix":""},{"dropping-particle":"","family":"Newsome","given":"WT.","non-dropping-particle":"","parse-names":false,"suffix":""},{"dropping-particle":"","family":"McNaughton","given":"BL.","non-dropping-particle":"","parse-names":false,"suffix":""},{"dropping-particle":"","family":"Mizumori","given":"SJ.","non-dropping-particle":"","parse-names":false,"suffix":""},{"dropping-particle":"","family":"Barnes","given":"CA.","non-dropping-particle":"","parse-names":false,"suffix":""},{"dropping-particle":"","family":"Leonard","given":"BJ.","non-dropping-particle":"","parse-names":false,"suffix":""},{"dropping-particle":"","family":"Marquis","given":"M.","non-dropping-particle":"","parse-names":false,"suffix":""},{"dropping-particle":"","family":"Green","given":"EJ.","non-dropping-particle":"","parse-names":false,"suffix":""},{"dropping-particle":"","family":"Miller","given":"EK.","non-dropping-particle":"","parse-names":false,"suffix":""},{"dropping-particle":"","family":"Erickson","given":"CA.","non-dropping-particle":"","parse-names":false,"suffix":""},{"dropping-particle":"","family":"Desimone","given":"R.","non-dropping-particle":"","parse-names":false,"suffix":""},{"dropping-particle":"","family":"Mittmann","given":"W.","non-dropping-particle":"","parse-names":false,"suffix":""},{"dropping-particle":"","family":"Wallace","given":"DJ.","non-dropping-particle":"","parse-names":false,"suffix":""},{"dropping-particle":"","family":"Czubayko","given":"U.","non-dropping-particle":"","parse-names":false,"suffix":""},{"dropping-particle":"","family":"Herb","given":"JT.","non-dropping-particle":"","parse-names":false,"suffix":""},{"dropping-particle":"","family":"Schaefer","given":"AT.","non-dropping-particle":"","parse-names":false,"suffix":""},{"dropping-particle":"","family":"Looger","given":"LL.","non-dropping-particle":"","parse-names":false,"suffix":""},{"dropping-particle":"","family":"Denk","given":"W.","non-dropping-particle":"","parse-names":false,"suffix":""},{"dropping-particle":"","family":"Kerr","given":"JN.","non-dropping-particle":"","parse-names":false,"suffix":""},{"dropping-particle":"","family":"Murakami","given":"M.","non-dropping-particle":"","parse-names":false,"suffix":""},{"dropping-particle":"","family":"Vicente","given":"MI.","non-dropping-particle":"","parse-names":false,"suffix":""},{"dropping-particle":"","family":"Costa","given":"GM.","non-dropping-particle":"","parse-names":false,"suffix":""},{"dropping-particle":"","family":"Mainen","given":"ZF.","non-dropping-particle":"","parse-names":false,"suffix":""},{"dropping-particle":"","family":"Nakamura","given":"K.","non-dropping-particle":"","parse-names":false,"suffix":""},{"dropping-particle":"","family":"Colby","given":"CL.","non-dropping-particle":"","parse-names":false,"suffix":""},{"dropping-particle":"","family":"Nitz","given":"DA.","non-dropping-particle":"","parse-names":false,"suffix":""},{"dropping-particle":"","family":"O'Connor","given":"DH.","non-dropping-particle":"","parse-names":false,"suffix":""},{"dropping-particle":"","family":"Clack","given":"NG.","non-dropping-particle":"","parse-names":false,"suffix":""},{"dropping-particle":"","family":"Huber","given":"D.","non-dropping-particle":"","parse-names":false,"suffix":""},{"dropping-particle":"","family":"Komiyama","given":"T.","non-dropping-particle":"","parse-names":false,"suffix":""},{"dropping-particle":"","family":"Myers","given":"EW.","non-dropping-particle":"","parse-names":false,"suffix":""},{"dropping-particle":"","family":"Svoboda","given":"K.","non-dropping-particle":"","parse-names":false,"suffix":""},{"dropping-particle":"","family":"Oh","given":"SW.","non-dropping-particle":"","parse-names":false,"suffix":""},{"dropping-particle":"","family":"Harris","given":"JA.","non-dropping-particle":"","parse-names":false,"suffix":""},{"dropping-particle":"","family":"Ng","given":"L.","non-dropping-particle":"","parse-names":false,"suffix":""},{"dropping-particle":"","family":"Winslow","given":"B.","non-dropping-particle":"","parse-names":false,"suffix":""},{"dropping-particle":"","family":"Cain","given":"N.","non-dropping-particle":"","parse-names":false,"suffix":""},{"dropping-particle":"","family":"Mihalas","given":"S.","non-dropping-particle":"","parse-names":false,"suffix":""},{"dropping-particle":"","family":"Wang","given":"Q.","non-dropping-particle":"","parse-names":false,"suffix":""},{"dropping-particle":"","family":"Lau","given":"C.","non-dropping-particle":"","parse-names":false,"suffix":""},{"dropping-particle":"","family":"Kuan","given":"L.","non-dropping-particle":"","parse-names":false,"suffix":""},{"dropping-particle":"","family":"Henry","given":"AM.","non-dropping-particle":"","parse-names":false,"suffix":""},{"dropping-particle":"","family":"Mortrud","given":"MT.","non-dropping-particle":"","parse-names":false,"suffix":""},{"dropping-particle":"","family":"Ouellette","given":"B.","non-dropping-particle":"","parse-names":false,"suffix":""},{"dropping-particle":"","family":"Nguyen","given":"TN.","non-dropping-particle":"","parse-names":false,"suffix":""},{"dropping-particle":"","family":"Sorensen","given":"SA.","non-dropping-particle":"","parse-names":false,"suffix":""},{"dropping-particle":"","family":"Slaughterbeck","given":"CR.","non-dropping-particle":"","parse-names":false,"suffix":""},{"dropping-particle":"","family":"Wakeman","given":"W.","non-dropping-particle":"","parse-names":false,"suffix":""},{"dropping-particle":"","family":"Li","given":"Y.","non-dropping-particle":"","parse-names":false,"suffix":""},{"dropping-particle":"","family":"Feng","given":"D.","non-dropping-particle":"","parse-names":false,"suffix":""},{"dropping-particle":"","family":"Ho","given":"A.","non-dropping-particle":"","parse-names":false,"suffix":""},{"dropping-particle":"","family":"Nicholas","given":"E.","non-dropping-particle":"","parse-names":false,"suffix":""},{"dropping-particle":"","family":"Hirokawa","given":"KE.","non-dropping-particle":"","parse-names":false,"suffix":""},{"dropping-particle":"","family":"Bohn","given":"P.","non-dropping-particle":"","parse-names":false,"suffix":""},{"dropping-particle":"","family":"Joines","given":"KM.","non-dropping-particle":"","parse-names":false,"suffix":""},{"dropping-particle":"","family":"Peng","given":"H.","non-dropping-particle":"","parse-names":false,"suffix":""},{"dropping-particle":"","family":"Hawrylycz","given":"MJ.","non-dropping-particle":"","parse-names":false,"suffix":""},{"dropping-particle":"","family":"Phillips","given":"JW.","non-dropping-particle":"","parse-names":false,"suffix":""},{"dropping-particle":"","family":"Hohmann","given":"JG.","non-dropping-particle":"","parse-names":false,"suffix":""},{"dropping-particle":"","family":"Wohnoutka","given":"P.","non-dropping-particle":"","parse-names":false,"suffix":""},{"dropping-particle":"","family":"Gerfen","given":"CR.","non-dropping-particle":"","parse-names":false,"suffix":""},{"dropping-particle":"","family":"Koch","given":"C.","non-dropping-particle":"","parse-names":false,"suffix":""},{"dropping-particle":"","family":"Bernard","given":"A.","non-dropping-particle":"","parse-names":false,"suffix":""},{"dropping-particle":"","family":"Dang","given":"C.","non-dropping-particle":"","parse-names":false,"suffix":""},{"dropping-particle":"","family":"Jones","given":"AR.","non-dropping-particle":"","parse-names":false,"suffix":""},{"dropping-particle":"","family":"Zeng","given":"H.","non-dropping-particle":"","parse-names":false,"suffix":""},{"dropping-particle":"","family":"Otchy","given":"TM.","non-dropping-particle":"","parse-names":false,"suffix":""},{"dropping-particle":"","family":"Wolff","given":"SB.","non-dropping-particle":"","parse-names":false,"suffix":""},{"dropping-particle":"","family":"Rhee","given":"JY.","non-dropping-particle":"","parse-names":false,"suffix":""},{"dropping-particle":"","family":"Pehlevan","given":"C.","non-dropping-particle":"","parse-names":false,"suffix":""},{"dropping-particle":"","family":"Kawai","given":"R.","non-dropping-particle":"","parse-names":false,"suffix":""},{"dropping-particle":"","family":"Kempf","given":"A.","non-dropping-particle":"","parse-names":false,"suffix":""},{"dropping-particle":"","family":"Gobes","given":"SM.","non-dropping-particle":"","parse-names":false,"suffix":""},{"dropping-particle":"","family":"Ölveczky","given":"BP.","non-dropping-particle":"","parse-names":false,"suffix":""},{"dropping-particle":"","family":"Park","given":"IM.","non-dropping-particle":"","parse-names":false,"suffix":""},{"dropping-particle":"","family":"Meister","given":"ML.","non-dropping-particle":"","parse-names":false,"suffix":""},{"dropping-particle":"","family":"Huk","given":"AC.","non-dropping-particle":"","parse-names":false,"suffix":""},{"dropping-particle":"","family":"Pillow","given":"JW.","non-dropping-particle":"","parse-names":false,"suffix":""},{"dropping-particle":"","family":"Peron","given":"SP.","non-dropping-particle":"","parse-names":false,"suffix":""},{"dropping-particle":"","family":"Freeman","given":"J.","non-dropping-particle":"","parse-names":false,"suffix":""},{"dropping-particle":"","family":"Iyer","given":"V.","non-dropping-particle":"","parse-names":false,"suffix":""},{"dropping-particle":"","family":"Guo","given":"C.","non-dropping-particle":"","parse-names":false,"suffix":""},{"dropping-particle":"","family":"Svoboda","given":"K.","non-dropping-particle":"","parse-names":false,"suffix":""},{"dropping-particle":"","family":"Pho","given":"GN.","non-dropping-particle":"","parse-names":false,"suffix":""},{"dropping-particle":"","family":"Goard","given":"MJ.","non-dropping-particle":"","parse-names":false,"suffix":""},{"dropping-particle":"","family":"Crawford","given":"B.","non-dropping-particle":"","parse-names":false,"suffix":""},{"dropping-particle":"","family":"Sur","given":"M.","non-dropping-particle":"","parse-names":false,"suffix":""},{"dropping-particle":"","family":"Prakash","given":"R.","non-dropping-particle":"","parse-names":false,"suffix":""},{"dropping-particle":"","family":"Yizhar","given":"O.","non-dropping-particle":"","parse-names":false,"suffix":""},{"dropping-particle":"","family":"Grewe","given":"B.","non-dropping-particle":"","parse-names":false,"suffix":""},{"dropping-particle":"","family":"Ramakrishnan","given":"C.","non-dropping-particle":"","parse-names":false,"suffix":""},{"dropping-particle":"","family":"Wang","given":"N.","non-dropping-particle":"","parse-names":false,"suffix":""},{"dropping-particle":"","family":"Goshen","given":"I.","non-dropping-particle":"","parse-names":false,"suffix":""},{"dropping-particle":"","family":"Packer","given":"AM.","non-dropping-particle":"","parse-names":false,"suffix":""},{"dropping-particle":"","family":"Peterka","given":"DS.","non-dropping-particle":"","parse-names":false,"suffix":""},{"dropping-particle":"","family":"Yuste","given":"R.","non-dropping-particle":"","parse-names":false,"suffix":""},{"dropping-particle":"","family":"Schnitzer","given":"MJ.","non-dropping-particle":"","parse-names":false,"suffix":""},{"dropping-particle":"","family":"Deisseroth","given":"K.","non-dropping-particle":"","parse-names":false,"suffix":""},{"dropping-particle":"","family":"Raposo","given":"D.","non-dropping-particle":"","parse-names":false,"suffix":""},{"dropping-particle":"","family":"Kaufman","given":"MT.","non-dropping-particle":"","parse-names":false,"suffix":""},{"dropping-particle":"","family":"Churchland","given":"AK.","non-dropping-particle":"","parse-names":false,"suffix":""},{"dropping-particle":"","family":"Romo","given":"R.","non-dropping-particle":"","parse-names":false,"suffix":""},{"dropping-particle":"","family":"Brody","given":"CD.","non-dropping-particle":"","parse-names":false,"suffix":""},{"dropping-particle":"","family":"Hernández","given":"A.","non-dropping-particle":"","parse-names":false,"suffix":""},{"dropping-particle":"","family":"Lemus","given":"L.","non-dropping-particle":"","parse-names":false,"suffix":""},{"dropping-particle":"","family":"Romo","given":"R.","non-dropping-particle":"","parse-names":false,"suffix":""},{"dropping-particle":"de","family":"Lafuente","given":"V.","non-dropping-particle":"","parse-names":false,"suffix":""},{"dropping-particle":"","family":"Sachidhanandam","given":"S.","non-dropping-particle":"","parse-names":false,"suffix":""},{"dropping-particle":"","family":"Sreenivasan","given":"V.","non-dropping-particle":"","parse-names":false,"suffix":""},{"dropping-particle":"","family":"Kyriakatos","given":"A.","non-dropping-particle":"","parse-names":false,"suffix":""},{"dropping-particle":"","family":"Kremer","given":"Y.","non-dropping-particle":"","parse-names":false,"suffix":""},{"dropping-particle":"","family":"Petersen","given":"CC.","non-dropping-particle":"","parse-names":false,"suffix":""},{"dropping-particle":"","family":"Sakurai","given":"Y.","non-dropping-particle":"","parse-names":false,"suffix":""},{"dropping-particle":"","family":"Sugimoto","given":"S.","non-dropping-particle":"","parse-names":false,"suffix":""},{"dropping-particle":"","family":"Scott","given":"BB.","non-dropping-particle":"","parse-names":false,"suffix":""},{"dropping-particle":"","family":"Constantinople","given":"CM.","non-dropping-particle":"","parse-names":false,"suffix":""},{"dropping-particle":"","family":"Erlich","given":"JC.","non-dropping-particle":"","parse-names":false,"suffix":""},{"dropping-particle":"","family":"Tank","given":"DW.","non-dropping-particle":"","parse-names":false,"suffix":""},{"dropping-particle":"","family":"Brody","given":"CD.","non-dropping-particle":"","parse-names":false,"suffix":""},{"dropping-particle":"","family":"Shadlen","given":"MN.","non-dropping-particle":"","parse-names":false,"suffix":""},{"dropping-particle":"","family":"Newsome","given":"WT.","non-dropping-particle":"","parse-names":false,"suffix":""},{"dropping-particle":"","family":"Snyder","given":"LH.","non-dropping-particle":"","parse-names":false,"suffix":""},{"dropping-particle":"","family":"Batista","given":"AP.","non-dropping-particle":"","parse-names":false,"suffix":""},{"dropping-particle":"","family":"Andersen","given":"RA.","non-dropping-particle":"","parse-names":false,"suffix":""},{"dropping-particle":"","family":"Sreenivasan","given":"KK.","non-dropping-particle":"","parse-names":false,"suffix":""},{"dropping-particle":"","family":"Curtis","given":"CE.","non-dropping-particle":"","parse-names":false,"suffix":""},{"dropping-particle":"","family":"D'Esposito","given":"M.","non-dropping-particle":"","parse-names":false,"suffix":""},{"dropping-particle":"","family":"Supèr","given":"H.","non-dropping-particle":"","parse-names":false,"suffix":""},{"dropping-particle":"","family":"Spekreijse","given":"H.","non-dropping-particle":"","parse-names":false,"suffix":""},{"dropping-particle":"","family":"Lamme","given":"VA.","non-dropping-particle":"","parse-names":false,"suffix":""},{"dropping-particle":"","family":"Wang","given":"Q.","non-dropping-particle":"","parse-names":false,"suffix":""},{"dropping-particle":"","family":"Sporns","given":"O.","non-dropping-particle":"","parse-names":false,"suffix":""},{"dropping-particle":"","family":"Burkhalter","given":"A.","non-dropping-particle":"","parse-names":false,"suffix":""},{"dropping-particle":"","family":"Wang","given":"XJ.","non-dropping-particle":"","parse-names":false,"suffix":""},{"dropping-particle":"","family":"Whitlock","given":"JR.","non-dropping-particle":"","parse-names":false,"suffix":""},{"dropping-particle":"","family":"Sutherland","given":"RJ.","non-dropping-particle":"","parse-names":false,"suffix":""},{"dropping-particle":"","family":"Witter","given":"MP.","non-dropping-particle":"","parse-names":false,"suffix":""},{"dropping-particle":"","family":"Moser","given":"MB.","non-dropping-particle":"","parse-names":false,"suffix":""},{"dropping-particle":"","family":"Moser","given":"EI.","non-dropping-particle":"","parse-names":false,"suffix":""},{"dropping-particle":"","family":"Wilson","given":"NR.","non-dropping-particle":"","parse-names":false,"suffix":""},{"dropping-particle":"","family":"Runyan","given":"CA.","non-dropping-particle":"","parse-names":false,"suffix":""},{"dropping-particle":"","family":"Wang","given":"FL.","non-dropping-particle":"","parse-names":false,"suffix":""},{"dropping-particle":"","family":"Sur","given":"M.","non-dropping-particle":"","parse-names":false,"suffix":""},{"dropping-particle":"","family":"Zagha","given":"E.","non-dropping-particle":"","parse-names":false,"suffix":""},{"dropping-particle":"","family":"Ge","given":"X.","non-dropping-particle":"","parse-names":false,"suffix":""},{"dropping-particle":"","family":"McCormick","given":"DA.","non-dropping-particle":"","parse-names":false,"suffix":""},{"dropping-particle":"","family":"Xinxin","given":"G.","non-dropping-particle":"","parse-names":false,"suffix":""},{"dropping-particle":"","family":"Zhao","given":"S.","non-dropping-particle":"","parse-names":false,"suffix":""},{"dropping-particle":"","family":"Ting","given":"JT.","non-dropping-particle":"","parse-names":false,"suffix":""},{"dropping-particle":"","family":"Atallah","given":"HE.","non-dropping-particle":"","parse-names":false,"suffix":""},{"dropping-particle":"","family":"Qiu","given":"L.","non-dropping-particle":"","parse-names":false,"suffix":""},{"dropping-particle":"","family":"Tan","given":"J.","non-dropping-particle":"","parse-names":false,"suffix":""},{"dropping-particle":"","family":"Gloss","given":"B.","non-dropping-particle":"","parse-names":false,"suffix":""},{"dropping-particle":"","family":"Augustine","given":"GJ.","non-dropping-particle":"","parse-names":false,"suffix":""},{"dropping-particle":"","family":"Deisseroth","given":"K.","non-dropping-particle":"","parse-names":false,"suffix":""},{"dropping-particle":"","family":"Luo","given":"M.","non-dropping-particle":"","parse-names":false,"suffix":""},{"dropping-particle":"","family":"Graybiel","given":"AM.","non-dropping-particle":"","parse-names":false,"suffix":""},{"dropping-particle":"","family":"Feng","given":"G.","non-dropping-particle":"","parse-names":false,"suffix":""},{"dropping-particle":"","family":"Znamenskiy","given":"P.","non-dropping-particle":"","parse-names":false,"suffix":""},{"dropping-particle":"","family":"Zador","given":"AM.","non-dropping-particle":"","parse-names":false,"suffix":""},{"dropping-particle":"","family":"Zorzos","given":"AN.","non-dropping-particle":"","parse-names":false,"suffix":""},{"dropping-particle":"","family":"Scholvin","given":"J.","non-dropping-particle":"","parse-names":false,"suffix":""},{"dropping-particle":"","family":"Boyden","given":"ES.","non-dropping-particle":"","parse-names":false,"suffix":""},{"dropping-particle":"","family":"Fonstad","given":"CG.","non-dropping-particle":"","parse-names":false,"suffix":""}],"container-title":"Nature","id":"ITEM-2","issued":{"date-parts":[["2012"]]},"page":"471-477","title":"Brain-wide neuronal dynamics during motor adaptation in zebrafish","type":"article-journal","volume":"5"},"uris":["http://www.mendeley.com/documents/?uuid=b458ce3e-0cd0-4189-ab3a-4c8c999b46f1"]},{"id":"ITEM-3","itemData":{"DOI":"10.1038/s41592-018-0221-x","ISSN":"1548-7105","abstract":"Whole-brain imaging allows for comprehensive functional mapping of distributed neural pathways, but neuronal perturbation experiments are usually limited to targeting predefined regions or genetically identifiable cell types. To complement whole-brain measures of activity with brain-wide manipulations for testing causal interactions, we introduce a system that uses measured activity patterns to guide optical perturbations of any subset of neurons in the same fictively behaving larval zebrafish. First, a light-sheet microscope collects whole-brain data that are rapidly analyzed by a distributed computing system to generate functional brain maps. On the basis of these maps, the experimenter can then optically ablate neurons and image activity changes across the brain. We applied this method to characterize contributions of behaviorally tuned populations to the optomotor response. We extended the system to optogenetically stimulate arbitrary subsets of neurons during whole-brain imaging. These open-source methods enable delineating the contributions of neurons to brain-wide circuit dynamics and behavior in individual animals.","author":[{"dropping-particle":"","family":"Vladimirov","given":"Nikita","non-dropping-particle":"","parse-names":false,"suffix":""},{"dropping-particle":"","family":"Wang","given":"Chen","non-dropping-particle":"","parse-names":false,"suffix":""},{"dropping-particle":"","family":"Höckendorf","given":"Burkhard","non-dropping-particle":"","parse-names":false,"suffix":""},{"dropping-particle":"","family":"Pujala","given":"Avinash","non-dropping-particle":"","parse-names":false,"suffix":""},{"dropping-particle":"","family":"Tanimoto","given":"Masashi","non-dropping-particle":"","parse-names":false,"suffix":""},{"dropping-particle":"","family":"Mu","given":"Yu","non-dropping-particle":"","parse-names":false,"suffix":""},{"dropping-particle":"","family":"Yang","given":"Chao-Tsung","non-dropping-particle":"","parse-names":false,"suffix":""},{"dropping-particle":"","family":"Wittenbach","given":"Jason D","non-dropping-particle":"","parse-names":false,"suffix":""},{"dropping-particle":"","family":"Freeman","given":"Jeremy","non-dropping-particle":"","parse-names":false,"suffix":""},{"dropping-particle":"","family":"Preibisch","given":"Stephan","non-dropping-particle":"","parse-names":false,"suffix":""},{"dropping-particle":"","family":"Koyama","given":"Minoru","non-dropping-particle":"","parse-names":false,"suffix":""},{"dropping-particle":"","family":"Keller","given":"Philipp J","non-dropping-particle":"","parse-names":false,"suffix":""},{"dropping-particle":"","family":"Ahrens","given":"Misha B","non-dropping-particle":"","parse-names":false,"suffix":""}],"container-title":"Nature Methods","id":"ITEM-3","issue":"12","issued":{"date-parts":[["2018"]]},"page":"1117-1125","title":"Brain-wide circuit interrogation at the cellular level guided by online analysis of neuronal function","type":"article-journal","volume":"15"},"uris":["http://www.mendeley.com/documents/?uuid=b776e19e-149b-4d1c-9591-fedf87b4f47a"]}],"mendeley":{"formattedCitation":"&lt;sup&gt;1,2,43&lt;/sup&gt;","plainTextFormattedCitation":"1,2,43","previouslyFormattedCitation":"&lt;sup&gt;1,2,43&lt;/sup&gt;"},"properties":{"noteIndex":0},"schema":"https://github.com/citation-style-language/schema/raw/master/csl-citation.json"}</w:instrText>
      </w:r>
      <w:r w:rsidR="00132B78">
        <w:fldChar w:fldCharType="separate"/>
      </w:r>
      <w:r w:rsidR="00D623E3" w:rsidRPr="00D623E3">
        <w:rPr>
          <w:noProof/>
          <w:vertAlign w:val="superscript"/>
        </w:rPr>
        <w:t>1,2,43</w:t>
      </w:r>
      <w:r w:rsidR="00132B78">
        <w:fldChar w:fldCharType="end"/>
      </w:r>
      <w:del w:id="74" w:author="Hang Lu" w:date="2025-06-29T19:47:00Z">
        <w:r w:rsidR="00132B78" w:rsidDel="44D5F7B6">
          <w:delText xml:space="preserve"> </w:delText>
        </w:r>
      </w:del>
      <w:ins w:id="75" w:author="Hang Lu" w:date="2025-06-29T19:47:00Z">
        <w:r>
          <w:t>,</w:t>
        </w:r>
      </w:ins>
      <w:r>
        <w:t xml:space="preserve"> which take advantage of properties of the data in their respective systems. </w:t>
      </w:r>
      <w:del w:id="76" w:author="Hang Lu" w:date="2025-06-29T19:47:00Z">
        <w:r w:rsidR="00132B78" w:rsidDel="44D5F7B6">
          <w:delText xml:space="preserve">E.g. </w:delText>
        </w:r>
      </w:del>
      <w:ins w:id="77" w:author="Hang Lu" w:date="2025-06-29T19:47:00Z">
        <w:r>
          <w:t xml:space="preserve">For example, </w:t>
        </w:r>
      </w:ins>
      <w:r>
        <w:t xml:space="preserve">in zebrafish, instead of tracking individual </w:t>
      </w:r>
      <w:ins w:id="78" w:author="Hang Lu" w:date="2025-06-29T19:48:00Z">
        <w:r>
          <w:t>region of interest (</w:t>
        </w:r>
      </w:ins>
      <w:r>
        <w:t>ROI</w:t>
      </w:r>
      <w:ins w:id="79" w:author="Hang Lu" w:date="2025-06-29T19:48:00Z">
        <w:r>
          <w:t>)</w:t>
        </w:r>
      </w:ins>
      <w:r>
        <w:t>, image stacks are registered to a common reference frame and same ROI are used across frames</w:t>
      </w:r>
      <w:r w:rsidR="00132B78">
        <w:fldChar w:fldCharType="begin" w:fldLock="1"/>
      </w:r>
      <w:r w:rsidR="007945EE">
        <w:instrText>ADDIN CSL_CITATION {"citationItems":[{"id":"ITEM-1","itemData":{"DOI":"10.1038/nature11057","ISBN":"0028-0836\\r1476-4687","ISSN":"0028-0836","PMID":"27490481","abstract":"Mapping specific sensory features to future motor actions is a crucial capability of mammalian nervous systems. We investigated the role of visual (V1), posterior parietal (PPC), and frontal motor (fMC) cortices for sensorimotor mapping in mice during performance of a memory-guided visual discrimination task. Large-scale calcium imaging revealed that V1, PPC, and fMC neurons exhibited heterogeneous responses spanning all task epochs (stimulus, delay, response). Population analyses demonstrated unique encoding of stimulus identity and behavioral choice information across regions, with V1 encoding stimulus, fMC encoding choice even early in the trial, and PPC multiplexing the two variables. Optogenetic inhibition during behavior revealed that all regions were necessary during the stimulus epoch, but only fMC was required during the delay and response epochs. Stimulus identity can thus be rapidly transformed into behavioral choice, requiring V1, PPC, and fMC during the transformation period, but only fMC for maintaining the choice in memory prior to execution.","author":[{"dropping-particle":"","family":"Ahrens","given":"Misha B.","non-dropping-particle":"","parse-names":false,"suffix":""},{"dropping-particle":"","family":"Li","given":"Jennifer M.","non-dropping-particle":"","parse-names":false,"suffix":""},{"dropping-particle":"","family":"Orger","given":"Michael B.","non-dropping-particle":"","parse-names":false,"suffix":""},{"dropping-particle":"","family":"Robson","given":"Drew N.","non-dropping-particle":"","parse-names":false,"suffix":""},{"dropping-particle":"","family":"Schier","given":"Alexander F.","non-dropping-particle":"","parse-names":false,"suffix":""},{"dropping-particle":"","family":"Engert","given":"Florian","non-dropping-particle":"","parse-names":false,"suffix":""},{"dropping-particle":"","family":"Portugues","given":"Ruben","non-dropping-particle":"","parse-names":false,"suffix":""},{"dropping-particle":"","family":"Robson","given":"DN.","non-dropping-particle":"","parse-names":false,"suffix":""},{"dropping-particle":"","family":"Schier","given":"AF.","non-dropping-particle":"","parse-names":false,"suffix":""},{"dropping-particle":"","family":"Engert","given":"F.","non-dropping-particle":"","parse-names":false,"suffix":""},{"dropping-particle":"","family":"Portugues","given":"R.","non-dropping-particle":"","parse-names":false,"suffix":""},{"dropping-particle":"","family":"Andermann","given":"ML.","non-dropping-particle":"","parse-names":false,"suffix":""},{"dropping-particle":"","family":"Gilfoy","given":"NB.","non-dropping-particle":"","parse-names":false,"suffix":""},{"dropping-particle":"","family":"Goldey","given":"GJ.","non-dropping-particle":"","parse-names":false,"suffix":""},{"dropping-particle":"","family":"Sachdev","given":"RN.","non-dropping-particle":"","parse-names":false,"suffix":""},{"dropping-particle":"","family":"Wölfel","given":"M.","non-dropping-particle":"","parse-names":false,"suffix":""},{"dropping-particle":"","family":"McCormick","given":"DA.","non-dropping-particle":"","parse-names":false,"suffix":""},{"dropping-particle":"","family":"Reid","given":"RC.","non-dropping-particle":"","parse-names":false,"suffix":""},{"dropping-particle":"","family":"Levene","given":"MJ.","non-dropping-particle":"","parse-names":false,"suffix":""},{"dropping-particle":"","family":"Andermann","given":"ML.","non-dropping-particle":"","parse-names":false,"suffix":""},{"dropping-particle":"","family":"Kerlin","given":"AM.","non-dropping-particle":"","parse-names":false,"suffix":""},{"dropping-particle":"","family":"Reid","given":"RC.","non-dropping-particle":"","parse-names":false,"suffix":""},{"dropping-particle":"","family":"Andersen","given":"RA.","non-dropping-particle":"","parse-names":false,"suffix":""},{"dropping-particle":"","family":"Cui","given":"H.","non-dropping-particle":"","parse-names":false,"suffix":""},{"dropping-particle":"","family":"Baeg","given":"EH.","non-dropping-particle":"","parse-names":false,"suffix":""},{"dropping-particle":"","family":"Kim","given":"YB.","non-dropping-particle":"","parse-names":false,"suffix":""},{"dropping-particle":"","family":"Huh","given":"K.","non-dropping-particle":"","parse-names":false,"suffix":""},{"dropping-particle":"","family":"Mook-Jung","given":"I.","non-dropping-particle":"","parse-names":false,"suffix":""},{"dropping-particle":"","family":"Kim","given":"HT.","non-dropping-particle":"","parse-names":false,"suffix":""},{"dropping-particle":"","family":"Jung","given":"MW.","non-dropping-particle":"","parse-names":false,"suffix":""},{"dropping-particle":"","family":"Barretto","given":"RP.","non-dropping-particle":"","parse-names":false,"suffix":""},{"dropping-particle":"","family":"Schnitzer","given":"MJ.","non-dropping-particle":"","parse-names":false,"suffix":""},{"dropping-particle":"","family":"Bauer","given":"RH.","non-dropping-particle":"","parse-names":false,"suffix":""},{"dropping-particle":"","family":"Fuster","given":"JM.","non-dropping-particle":"","parse-names":false,"suffix":""},{"dropping-particle":"","family":"Bennur","given":"S.","non-dropping-particle":"","parse-names":false,"suffix":""},{"dropping-particle":"","family":"Gold","given":"JI.","non-dropping-particle":"","parse-names":false,"suffix":""},{"dropping-particle":"","family":"Bisley","given":"JW.","non-dropping-particle":"","parse-names":false,"suffix":""},{"dropping-particle":"","family":"Zaksas","given":"D.","non-dropping-particle":"","parse-names":false,"suffix":""},{"dropping-particle":"","family":"Pasternak","given":"T.","non-dropping-particle":"","parse-names":false,"suffix":""},{"dropping-particle":"","family":"Brainard","given":"DH.","non-dropping-particle":"","parse-names":false,"suffix":""},{"dropping-particle":"","family":"Brecht","given":"M.","non-dropping-particle":"","parse-names":false,"suffix":""},{"dropping-particle":"","family":"Britten","given":"KH.","non-dropping-particle":"","parse-names":false,"suffix":""},{"dropping-particle":"","family":"Shadlen","given":"MN.","non-dropping-particle":"","parse-names":false,"suffix":""},{"dropping-particle":"","family":"Newsome","given":"WT.","non-dropping-particle":"","parse-names":false,"suffix":""},{"dropping-particle":"","family":"Movshon","given":"JA.","non-dropping-particle":"","parse-names":false,"suffix":""},{"dropping-particle":"","family":"Carandini","given":"M.","non-dropping-particle":"","parse-names":false,"suffix":""},{"dropping-particle":"","family":"Churchland","given":"AK.","non-dropping-particle":"","parse-names":false,"suffix":""},{"dropping-particle":"","family":"Chafee","given":"MV.","non-dropping-particle":"","parse-names":false,"suffix":""},{"dropping-particle":"","family":"Goldman-Rakic","given":"PS.","non-dropping-particle":"","parse-names":false,"suffix":""},{"dropping-particle":"","family":"Chafee","given":"MV.","non-dropping-particle":"","parse-names":false,"suffix":""},{"dropping-particle":"","family":"Goldman-Rakic","given":"PS.","non-dropping-particle":"","parse-names":false,"suffix":""},{"dropping-particle":"","family":"Chen","given":"TW.","non-dropping-particle":"","parse-names":false,"suffix":""},{"dropping-particle":"","family":"Wardill","given":"TJ.","non-dropping-particle":"","parse-names":false,"suffix":""},{"dropping-particle":"","family":"Sun","given":"Y.","non-dropping-particle":"","parse-names":false,"suffix":""},{"dropping-particle":"","family":"Pulver","given":"SR.","non-dropping-particle":"","parse-names":false,"suffix":""},{"dropping-particle":"","family":"Renninger","given":"SL.","non-dropping-particle":"","parse-names":false,"suffix":""},{"dropping-particle":"","family":"Baohan","given":"A.","non-dropping-particle":"","parse-names":false,"suffix":""},{"dropping-particle":"","family":"Schreiter","given":"ER.","non-dropping-particle":"","parse-names":false,"suffix":""},{"dropping-particle":"","family":"Kerr","given":"RA.","non-dropping-particle":"","parse-names":false,"suffix":""},{"dropping-particle":"","family":"Orger","given":"MB.","non-dropping-particle":"","parse-names":false,"suffix":""},{"dropping-particle":"","family":"Jayaraman","given":"V.","non-dropping-particle":"","parse-names":false,"suffix":""},{"dropping-particle":"","family":"Looger","given":"LL.","non-dropping-particle":"","parse-names":false,"suffix":""},{"dropping-particle":"","family":"Svoboda","given":"K.","non-dropping-particle":"","parse-names":false,"suffix":""},{"dropping-particle":"","family":"Kim","given":"DS.","non-dropping-particle":"","parse-names":false,"suffix":""},{"dropping-particle":"","family":"Compte","given":"A.","non-dropping-particle":"","parse-names":false,"suffix":""},{"dropping-particle":"","family":"Brunel","given":"N.","non-dropping-particle":"","parse-names":false,"suffix":""},{"dropping-particle":"","family":"Goldman-Rakic","given":"PS.","non-dropping-particle":"","parse-names":false,"suffix":""},{"dropping-particle":"","family":"Wang","given":"XJ.","non-dropping-particle":"","parse-names":false,"suffix":""},{"dropping-particle":"","family":"Constantinidis","given":"C.","non-dropping-particle":"","parse-names":false,"suffix":""},{"dropping-particle":"","family":"Steinmetz","given":"MA.","non-dropping-particle":"","parse-names":false,"suffix":""},{"dropping-particle":"de","family":"Lafuente","given":"V.","non-dropping-particle":"","parse-names":false,"suffix":""},{"dropping-particle":"","family":"Romo","given":"R.","non-dropping-particle":"","parse-names":false,"suffix":""},{"dropping-particle":"di","family":"Pellegrino","given":"G.","non-dropping-particle":"","parse-names":false,"suffix":""},{"dropping-particle":"","family":"Wise","given":"SP.","non-dropping-particle":"","parse-names":false,"suffix":""},{"dropping-particle":"","family":"Ding","given":"L.","non-dropping-particle":"","parse-names":false,"suffix":""},{"dropping-particle":"","family":"Gold","given":"JI.","non-dropping-particle":"","parse-names":false,"suffix":""},{"dropping-particle":"","family":"Erlich","given":"JC.","non-dropping-particle":"","parse-names":false,"suffix":""},{"dropping-particle":"","family":"Bialek","given":"M.","non-dropping-particle":"","parse-names":false,"suffix":""},{"dropping-particle":"","family":"Brody","given":"CD.","non-dropping-particle":"","parse-names":false,"suffix":""},{"dropping-particle":"","family":"Erlich","given":"JC.","non-dropping-particle":"","parse-names":false,"suffix":""},{"dropping-particle":"","family":"Brunton","given":"BW.","non-dropping-particle":"","parse-names":false,"suffix":""},{"dropping-particle":"","family":"Duan","given":"CA.","non-dropping-particle":"","parse-names":false,"suffix":""},{"dropping-particle":"","family":"Hanks","given":"TD.","non-dropping-particle":"","parse-names":false,"suffix":""},{"dropping-particle":"","family":"Brody","given":"CD.","non-dropping-particle":"","parse-names":false,"suffix":""},{"dropping-particle":"","family":"Filonov","given":"GS.","non-dropping-particle":"","parse-names":false,"suffix":""},{"dropping-particle":"","family":"Piatkevich","given":"KD.","non-dropping-particle":"","parse-names":false,"suffix":""},{"dropping-particle":"","family":"Ting","given":"LM.","non-dropping-particle":"","parse-names":false,"suffix":""},{"dropping-particle":"","family":"Zhang","given":"J.","non-dropping-particle":"","parse-names":false,"suffix":""},{"dropping-particle":"","family":"Kim","given":"K.","non-dropping-particle":"","parse-names":false,"suffix":""},{"dropping-particle":"","family":"Verkhusha","given":"VV.","non-dropping-particle":"","parse-names":false,"suffix":""},{"dropping-particle":"","family":"Freedman","given":"DJ.","non-dropping-particle":"","parse-names":false,"suffix":""},{"dropping-particle":"","family":"Assad","given":"JA.","non-dropping-particle":"","parse-names":false,"suffix":""},{"dropping-particle":"","family":"Fujisawa","given":"S.","non-dropping-particle":"","parse-names":false,"suffix":""},{"dropping-particle":"","family":"Amarasingham","given":"A.","non-dropping-particle":"","parse-names":false,"suffix":""},{"dropping-particle":"","family":"Harrison","given":"MT.","non-dropping-particle":"","parse-names":false,"suffix":""},{"dropping-particle":"","family":"Buzsáki","given":"G.","non-dropping-particle":"","parse-names":false,"suffix":""},{"dropping-particle":"","family":"Funahashi","given":"S.","non-dropping-particle":"","parse-names":false,"suffix":""},{"dropping-particle":"","family":"Bruce","given":"CJ.","non-dropping-particle":"","parse-names":false,"suffix":""},{"dropping-particle":"","family":"Goldman-Rakic","given":"PS.","non-dropping-particle":"","parse-names":false,"suffix":""},{"dropping-particle":"","family":"Fuster","given":"JM.","non-dropping-particle":"","parse-names":false,"suffix":""},{"dropping-particle":"","family":"Alexander","given":"GE.","non-dropping-particle":"","parse-names":false,"suffix":""},{"dropping-particle":"","family":"Fuster","given":"JM.","non-dropping-particle":"","parse-names":false,"suffix":""},{"dropping-particle":"","family":"Alexander","given":"GE.","non-dropping-particle":"","parse-names":false,"suffix":""},{"dropping-particle":"","family":"Garrett","given":"ME.","non-dropping-particle":"","parse-names":false,"suffix":""},{"dropping-particle":"","family":"Nauhaus","given":"I.","non-dropping-particle":"","parse-names":false,"suffix":""},{"dropping-particle":"","family":"Marshel","given":"JH.","non-dropping-particle":"","parse-names":false,"suffix":""},{"dropping-particle":"","family":"Callaway","given":"EM.","non-dropping-particle":"","parse-names":false,"suffix":""},{"dropping-particle":"","family":"Gisquet-Verrier","given":"P.","non-dropping-particle":"","parse-names":false,"suffix":""},{"dropping-particle":"","family":"Delatour","given":"B.","non-dropping-particle":"","parse-names":false,"suffix":""},{"dropping-particle":"","family":"Glickfeld","given":"LL.","non-dropping-particle":"","parse-names":false,"suffix":""},{"dropping-particle":"","family":"Histed","given":"MH.","non-dropping-particle":"","parse-names":false,"suffix":""},{"dropping-particle":"","family":"Maunsell","given":"JH.","non-dropping-particle":"","parse-names":false,"suffix":""},{"dropping-particle":"","family":"Gold","given":"JI.","non-dropping-particle":"","parse-names":false,"suffix":""},{"dropping-particle":"","family":"Shadlen","given":"MN.","non-dropping-particle":"","parse-names":false,"suffix":""},{"dropping-particle":"","family":"Goldman","given":"MS.","non-dropping-particle":"","parse-names":false,"suffix":""},{"dropping-particle":"","family":"Levine","given":"JH.","non-dropping-particle":"","parse-names":false,"suffix":""},{"dropping-particle":"","family":"Major","given":"G.","non-dropping-particle":"","parse-names":false,"suffix":""},{"dropping-particle":"","family":"Tank","given":"DW.","non-dropping-particle":"","parse-names":false,"suffix":""},{"dropping-particle":"","family":"Seung","given":"HS.","non-dropping-particle":"","parse-names":false,"suffix":""},{"dropping-particle":"","family":"Guo","given":"ZV.","non-dropping-particle":"","parse-names":false,"suffix":""},{"dropping-particle":"","family":"Li","given":"N.","non-dropping-particle":"","parse-names":false,"suffix":""},{"dropping-particle":"","family":"Huber","given":"D.","non-dropping-particle":"","parse-names":false,"suffix":""},{"dropping-particle":"","family":"Ophir","given":"E.","non-dropping-particle":"","parse-names":false,"suffix":""},{"dropping-particle":"","family":"Gutnisky","given":"D.","non-dropping-particle":"","parse-names":false,"suffix":""},{"dropping-particle":"","family":"Ting","given":"JT.","non-dropping-particle":"","parse-names":false,"suffix":""},{"dropping-particle":"","family":"Feng","given":"G.","non-dropping-particle":"","parse-names":false,"suffix":""},{"dropping-particle":"","family":"Svoboda","given":"K.","non-dropping-particle":"","parse-names":false,"suffix":""},{"dropping-particle":"","family":"Hanks","given":"TD.","non-dropping-particle":"","parse-names":false,"suffix":""},{"dropping-particle":"","family":"Ditterich","given":"J.","non-dropping-particle":"","parse-names":false,"suffix":""},{"dropping-particle":"","family":"Shadlen","given":"MN.","non-dropping-particle":"","parse-names":false,"suffix":""},{"dropping-particle":"","family":"Hanks","given":"TD.","non-dropping-particle":"","parse-names":false,"suffix":""},{"dropping-particle":"","family":"Kopec","given":"CD.","non-dropping-particle":"","parse-names":false,"suffix":""},{"dropping-particle":"","family":"Brunton","given":"BW.","non-dropping-particle":"","parse-names":false,"suffix":""},{"dropping-particle":"","family":"Duan","given":"CA.","non-dropping-particle":"","parse-names":false,"suffix":""},{"dropping-particle":"","family":"Erlich","given":"JC.","non-dropping-particle":"","parse-names":false,"suffix":""},{"dropping-particle":"","family":"Brody","given":"CD.","non-dropping-particle":"","parse-names":false,"suffix":""},{"dropping-particle":"","family":"Harvey","given":"CD.","non-dropping-particle":"","parse-names":false,"suffix":""},{"dropping-particle":"","family":"Coen","given":"P.","non-dropping-particle":"","parse-names":false,"suffix":""},{"dropping-particle":"","family":"Tank","given":"DW.","non-dropping-particle":"","parse-names":false,"suffix":""},{"dropping-particle":"","family":"Hernández","given":"A.","non-dropping-particle":"","parse-names":false,"suffix":""},{"dropping-particle":"","family":"Nácher","given":"V.","non-dropping-particle":"","parse-names":false,"suffix":""},{"dropping-particle":"","family":"Luna","given":"R.","non-dropping-particle":"","parse-names":false,"suffix":""},{"dropping-particle":"","family":"Zainos","given":"A.","non-dropping-particle":"","parse-names":false,"suffix":""},{"dropping-particle":"","family":"Lemus","given":"L.","non-dropping-particle":"","parse-names":false,"suffix":""},{"dropping-particle":"","family":"Alvarez","given":"M.","non-dropping-particle":"","parse-names":false,"suffix":""},{"dropping-particle":"","family":"Vázquez","given":"Y.","non-dropping-particle":"","parse-names":false,"suffix":""},{"dropping-particle":"","family":"Camarillo","given":"L.","non-dropping-particle":"","parse-names":false,"suffix":""},{"dropping-particle":"","family":"Romo","given":"R.","non-dropping-particle":"","parse-names":false,"suffix":""},{"dropping-particle":"","family":"Huber","given":"D.","non-dropping-particle":"","parse-names":false,"suffix":""},{"dropping-particle":"","family":"Gutnisky","given":"DA.","non-dropping-particle":"","parse-names":false,"suffix":""},{"dropping-particle":"","family":"Peron","given":"S.","non-dropping-particle":"","parse-names":false,"suffix":""},{"dropping-particle":"","family":"O'Connor","given":"DH.","non-dropping-particle":"","parse-names":false,"suffix":""},{"dropping-particle":"","family":"Wiegert","given":"JS.","non-dropping-particle":"","parse-names":false,"suffix":""},{"dropping-particle":"","family":"Tian","given":"L.","non-dropping-particle":"","parse-names":false,"suffix":""},{"dropping-particle":"","family":"Oertner","given":"TG.","non-dropping-particle":"","parse-names":false,"suffix":""},{"dropping-particle":"","family":"Looger","given":"LL.","non-dropping-particle":"","parse-names":false,"suffix":""},{"dropping-particle":"","family":"Svoboda","given":"K.","non-dropping-particle":"","parse-names":false,"suffix":""},{"dropping-particle":"","family":"Kampa","given":"BM.","non-dropping-particle":"","parse-names":false,"suffix":""},{"dropping-particle":"","family":"Roth","given":"MM.","non-dropping-particle":"","parse-names":false,"suffix":""},{"dropping-particle":"","family":"Göbel","given":"W.","non-dropping-particle":"","parse-names":false,"suffix":""},{"dropping-particle":"","family":"Helmchen","given":"F.","non-dropping-particle":"","parse-names":false,"suffix":""},{"dropping-particle":"","family":"Kawagoe","given":"R.","non-dropping-particle":"","parse-names":false,"suffix":""},{"dropping-particle":"","family":"Takikawa","given":"Y.","non-dropping-particle":"","parse-names":false,"suffix":""},{"dropping-particle":"","family":"Hikosaka","given":"O.","non-dropping-particle":"","parse-names":false,"suffix":""},{"dropping-particle":"","family":"Kepecs","given":"A.","non-dropping-particle":"","parse-names":false,"suffix":""},{"dropping-particle":"","family":"Uchida","given":"N.","non-dropping-particle":"","parse-names":false,"suffix":""},{"dropping-particle":"","family":"Zariwala","given":"HA.","non-dropping-particle":"","parse-names":false,"suffix":""},{"dropping-particle":"","family":"Mainen","given":"ZF.","non-dropping-particle":"","parse-names":false,"suffix":""},{"dropping-particle":"","family":"Kojima","given":"S.","non-dropping-particle":"","parse-names":false,"suffix":""},{"dropping-particle":"","family":"Goldman-Rakic","given":"PS.","non-dropping-particle":"","parse-names":false,"suffix":""},{"dropping-particle":"","family":"Komiyama","given":"T.","non-dropping-particle":"","parse-names":false,"suffix":""},{"dropping-particle":"","family":"Sato","given":"TR.","non-dropping-particle":"","parse-names":false,"suffix":""},{"dropping-particle":"","family":"O'Connor","given":"DH.","non-dropping-particle":"","parse-names":false,"suffix":""},{"dropping-particle":"","family":"Zhang","given":"YX.","non-dropping-particle":"","parse-names":false,"suffix":""},{"dropping-particle":"","family":"Huber","given":"D.","non-dropping-particle":"","parse-names":false,"suffix":""},{"dropping-particle":"","family":"Hooks","given":"BM.","non-dropping-particle":"","parse-names":false,"suffix":""},{"dropping-particle":"","family":"Gabitto","given":"M.","non-dropping-particle":"","parse-names":false,"suffix":""},{"dropping-particle":"","family":"Svoboda","given":"K.","non-dropping-particle":"","parse-names":false,"suffix":""},{"dropping-particle":"","family":"Kopec","given":"CD.","non-dropping-particle":"","parse-names":false,"suffix":""},{"dropping-particle":"","family":"Erlich","given":"JC.","non-dropping-particle":"","parse-names":false,"suffix":""},{"dropping-particle":"","family":"Brunton","given":"BW.","non-dropping-particle":"","parse-names":false,"suffix":""},{"dropping-particle":"","family":"Deisseroth","given":"K.","non-dropping-particle":"","parse-names":false,"suffix":""},{"dropping-particle":"","family":"Brody","given":"CD.","non-dropping-particle":"","parse-names":false,"suffix":""},{"dropping-particle":"","family":"Li","given":"CS.","non-dropping-particle":"","parse-names":false,"suffix":""},{"dropping-particle":"","family":"Mazzoni","given":"P.","non-dropping-particle":"","parse-names":false,"suffix":""},{"dropping-particle":"","family":"Andersen","given":"RA.","non-dropping-particle":"","parse-names":false,"suffix":""},{"dropping-particle":"","family":"Li","given":"N.","non-dropping-particle":"","parse-names":false,"suffix":""},{"dropping-particle":"","family":"Chen","given":"TW.","non-dropping-particle":"","parse-names":false,"suffix":""},{"dropping-particle":"","family":"Guo","given":"ZV.","non-dropping-particle":"","parse-names":false,"suffix":""},{"dropping-particle":"","family":"Gerfen","given":"CR.","non-dropping-particle":"","parse-names":false,"suffix":""},{"dropping-particle":"","family":"Svoboda","given":"K.","non-dropping-particle":"","parse-names":false,"suffix":""},{"dropping-particle":"","family":"Li","given":"N.","non-dropping-particle":"","parse-names":false,"suffix":""},{"dropping-particle":"","family":"Daie","given":"K.","non-dropping-particle":"","parse-names":false,"suffix":""},{"dropping-particle":"","family":"Svoboda","given":"K.","non-dropping-particle":"","parse-names":false,"suffix":""},{"dropping-particle":"","family":"Druckmann","given":"S.","non-dropping-particle":"","parse-names":false,"suffix":""},{"dropping-particle":"","family":"Liu","given":"D.","non-dropping-particle":"","parse-names":false,"suffix":""},{"dropping-particle":"","family":"Gu","given":"X.","non-dropping-particle":"","parse-names":false,"suffix":""},{"dropping-particle":"","family":"Zhu","given":"J.","non-dropping-particle":"","parse-names":false,"suffix":""},{"dropping-particle":"","family":"Zhang","given":"X.","non-dropping-particle":"","parse-names":false,"suffix":""},{"dropping-particle":"","family":"Han","given":"Z.","non-dropping-particle":"","parse-names":false,"suffix":""},{"dropping-particle":"","family":"Yan","given":"W.","non-dropping-particle":"","parse-names":false,"suffix":""},{"dropping-particle":"","family":"Cheng","given":"Q.","non-dropping-particle":"","parse-names":false,"suffix":""},{"dropping-particle":"","family":"Hao","given":"J.","non-dropping-particle":"","parse-names":false,"suffix":""},{"dropping-particle":"","family":"Fan","given":"H.","non-dropping-particle":"","parse-names":false,"suffix":""},{"dropping-particle":"","family":"Hou","given":"R.","non-dropping-particle":"","parse-names":false,"suffix":""},{"dropping-particle":"","family":"Chen","given":"Z.","non-dropping-particle":"","parse-names":false,"suffix":""},{"dropping-particle":"","family":"Chen","given":"Y.","non-dropping-particle":"","parse-names":false,"suffix":""},{"dropping-particle":"","family":"Li","given":"CT.","non-dropping-particle":"","parse-names":false,"suffix":""},{"dropping-particle":"","family":"Mante","given":"V.","non-dropping-particle":"","parse-names":false,"suffix":""},{"dropping-particle":"","family":"Sussillo","given":"D.","non-dropping-particle":"","parse-names":false,"suffix":""},{"dropping-particle":"","family":"Shenoy","given":"KV.","non-dropping-particle":"","parse-names":false,"suffix":""},{"dropping-particle":"","family":"Newsome","given":"WT.","non-dropping-particle":"","parse-names":false,"suffix":""},{"dropping-particle":"","family":"McNaughton","given":"BL.","non-dropping-particle":"","parse-names":false,"suffix":""},{"dropping-particle":"","family":"Mizumori","given":"SJ.","non-dropping-particle":"","parse-names":false,"suffix":""},{"dropping-particle":"","family":"Barnes","given":"CA.","non-dropping-particle":"","parse-names":false,"suffix":""},{"dropping-particle":"","family":"Leonard","given":"BJ.","non-dropping-particle":"","parse-names":false,"suffix":""},{"dropping-particle":"","family":"Marquis","given":"M.","non-dropping-particle":"","parse-names":false,"suffix":""},{"dropping-particle":"","family":"Green","given":"EJ.","non-dropping-particle":"","parse-names":false,"suffix":""},{"dropping-particle":"","family":"Miller","given":"EK.","non-dropping-particle":"","parse-names":false,"suffix":""},{"dropping-particle":"","family":"Erickson","given":"CA.","non-dropping-particle":"","parse-names":false,"suffix":""},{"dropping-particle":"","family":"Desimone","given":"R.","non-dropping-particle":"","parse-names":false,"suffix":""},{"dropping-particle":"","family":"Mittmann","given":"W.","non-dropping-particle":"","parse-names":false,"suffix":""},{"dropping-particle":"","family":"Wallace","given":"DJ.","non-dropping-particle":"","parse-names":false,"suffix":""},{"dropping-particle":"","family":"Czubayko","given":"U.","non-dropping-particle":"","parse-names":false,"suffix":""},{"dropping-particle":"","family":"Herb","given":"JT.","non-dropping-particle":"","parse-names":false,"suffix":""},{"dropping-particle":"","family":"Schaefer","given":"AT.","non-dropping-particle":"","parse-names":false,"suffix":""},{"dropping-particle":"","family":"Looger","given":"LL.","non-dropping-particle":"","parse-names":false,"suffix":""},{"dropping-particle":"","family":"Denk","given":"W.","non-dropping-particle":"","parse-names":false,"suffix":""},{"dropping-particle":"","family":"Kerr","given":"JN.","non-dropping-particle":"","parse-names":false,"suffix":""},{"dropping-particle":"","family":"Murakami","given":"M.","non-dropping-particle":"","parse-names":false,"suffix":""},{"dropping-particle":"","family":"Vicente","given":"MI.","non-dropping-particle":"","parse-names":false,"suffix":""},{"dropping-particle":"","family":"Costa","given":"GM.","non-dropping-particle":"","parse-names":false,"suffix":""},{"dropping-particle":"","family":"Mainen","given":"ZF.","non-dropping-particle":"","parse-names":false,"suffix":""},{"dropping-particle":"","family":"Nakamura","given":"K.","non-dropping-particle":"","parse-names":false,"suffix":""},{"dropping-particle":"","family":"Colby","given":"CL.","non-dropping-particle":"","parse-names":false,"suffix":""},{"dropping-particle":"","family":"Nitz","given":"DA.","non-dropping-particle":"","parse-names":false,"suffix":""},{"dropping-particle":"","family":"O'Connor","given":"DH.","non-dropping-particle":"","parse-names":false,"suffix":""},{"dropping-particle":"","family":"Clack","given":"NG.","non-dropping-particle":"","parse-names":false,"suffix":""},{"dropping-particle":"","family":"Huber","given":"D.","non-dropping-particle":"","parse-names":false,"suffix":""},{"dropping-particle":"","family":"Komiyama","given":"T.","non-dropping-particle":"","parse-names":false,"suffix":""},{"dropping-particle":"","family":"Myers","given":"EW.","non-dropping-particle":"","parse-names":false,"suffix":""},{"dropping-particle":"","family":"Svoboda","given":"K.","non-dropping-particle":"","parse-names":false,"suffix":""},{"dropping-particle":"","family":"Oh","given":"SW.","non-dropping-particle":"","parse-names":false,"suffix":""},{"dropping-particle":"","family":"Harris","given":"JA.","non-dropping-particle":"","parse-names":false,"suffix":""},{"dropping-particle":"","family":"Ng","given":"L.","non-dropping-particle":"","parse-names":false,"suffix":""},{"dropping-particle":"","family":"Winslow","given":"B.","non-dropping-particle":"","parse-names":false,"suffix":""},{"dropping-particle":"","family":"Cain","given":"N.","non-dropping-particle":"","parse-names":false,"suffix":""},{"dropping-particle":"","family":"Mihalas","given":"S.","non-dropping-particle":"","parse-names":false,"suffix":""},{"dropping-particle":"","family":"Wang","given":"Q.","non-dropping-particle":"","parse-names":false,"suffix":""},{"dropping-particle":"","family":"Lau","given":"C.","non-dropping-particle":"","parse-names":false,"suffix":""},{"dropping-particle":"","family":"Kuan","given":"L.","non-dropping-particle":"","parse-names":false,"suffix":""},{"dropping-particle":"","family":"Henry","given":"AM.","non-dropping-particle":"","parse-names":false,"suffix":""},{"dropping-particle":"","family":"Mortrud","given":"MT.","non-dropping-particle":"","parse-names":false,"suffix":""},{"dropping-particle":"","family":"Ouellette","given":"B.","non-dropping-particle":"","parse-names":false,"suffix":""},{"dropping-particle":"","family":"Nguyen","given":"TN.","non-dropping-particle":"","parse-names":false,"suffix":""},{"dropping-particle":"","family":"Sorensen","given":"SA.","non-dropping-particle":"","parse-names":false,"suffix":""},{"dropping-particle":"","family":"Slaughterbeck","given":"CR.","non-dropping-particle":"","parse-names":false,"suffix":""},{"dropping-particle":"","family":"Wakeman","given":"W.","non-dropping-particle":"","parse-names":false,"suffix":""},{"dropping-particle":"","family":"Li","given":"Y.","non-dropping-particle":"","parse-names":false,"suffix":""},{"dropping-particle":"","family":"Feng","given":"D.","non-dropping-particle":"","parse-names":false,"suffix":""},{"dropping-particle":"","family":"Ho","given":"A.","non-dropping-particle":"","parse-names":false,"suffix":""},{"dropping-particle":"","family":"Nicholas","given":"E.","non-dropping-particle":"","parse-names":false,"suffix":""},{"dropping-particle":"","family":"Hirokawa","given":"KE.","non-dropping-particle":"","parse-names":false,"suffix":""},{"dropping-particle":"","family":"Bohn","given":"P.","non-dropping-particle":"","parse-names":false,"suffix":""},{"dropping-particle":"","family":"Joines","given":"KM.","non-dropping-particle":"","parse-names":false,"suffix":""},{"dropping-particle":"","family":"Peng","given":"H.","non-dropping-particle":"","parse-names":false,"suffix":""},{"dropping-particle":"","family":"Hawrylycz","given":"MJ.","non-dropping-particle":"","parse-names":false,"suffix":""},{"dropping-particle":"","family":"Phillips","given":"JW.","non-dropping-particle":"","parse-names":false,"suffix":""},{"dropping-particle":"","family":"Hohmann","given":"JG.","non-dropping-particle":"","parse-names":false,"suffix":""},{"dropping-particle":"","family":"Wohnoutka","given":"P.","non-dropping-particle":"","parse-names":false,"suffix":""},{"dropping-particle":"","family":"Gerfen","given":"CR.","non-dropping-particle":"","parse-names":false,"suffix":""},{"dropping-particle":"","family":"Koch","given":"C.","non-dropping-particle":"","parse-names":false,"suffix":""},{"dropping-particle":"","family":"Bernard","given":"A.","non-dropping-particle":"","parse-names":false,"suffix":""},{"dropping-particle":"","family":"Dang","given":"C.","non-dropping-particle":"","parse-names":false,"suffix":""},{"dropping-particle":"","family":"Jones","given":"AR.","non-dropping-particle":"","parse-names":false,"suffix":""},{"dropping-particle":"","family":"Zeng","given":"H.","non-dropping-particle":"","parse-names":false,"suffix":""},{"dropping-particle":"","family":"Otchy","given":"TM.","non-dropping-particle":"","parse-names":false,"suffix":""},{"dropping-particle":"","family":"Wolff","given":"SB.","non-dropping-particle":"","parse-names":false,"suffix":""},{"dropping-particle":"","family":"Rhee","given":"JY.","non-dropping-particle":"","parse-names":false,"suffix":""},{"dropping-particle":"","family":"Pehlevan","given":"C.","non-dropping-particle":"","parse-names":false,"suffix":""},{"dropping-particle":"","family":"Kawai","given":"R.","non-dropping-particle":"","parse-names":false,"suffix":""},{"dropping-particle":"","family":"Kempf","given":"A.","non-dropping-particle":"","parse-names":false,"suffix":""},{"dropping-particle":"","family":"Gobes","given":"SM.","non-dropping-particle":"","parse-names":false,"suffix":""},{"dropping-particle":"","family":"Ölveczky","given":"BP.","non-dropping-particle":"","parse-names":false,"suffix":""},{"dropping-particle":"","family":"Park","given":"IM.","non-dropping-particle":"","parse-names":false,"suffix":""},{"dropping-particle":"","family":"Meister","given":"ML.","non-dropping-particle":"","parse-names":false,"suffix":""},{"dropping-particle":"","family":"Huk","given":"AC.","non-dropping-particle":"","parse-names":false,"suffix":""},{"dropping-particle":"","family":"Pillow","given":"JW.","non-dropping-particle":"","parse-names":false,"suffix":""},{"dropping-particle":"","family":"Peron","given":"SP.","non-dropping-particle":"","parse-names":false,"suffix":""},{"dropping-particle":"","family":"Freeman","given":"J.","non-dropping-particle":"","parse-names":false,"suffix":""},{"dropping-particle":"","family":"Iyer","given":"V.","non-dropping-particle":"","parse-names":false,"suffix":""},{"dropping-particle":"","family":"Guo","given":"C.","non-dropping-particle":"","parse-names":false,"suffix":""},{"dropping-particle":"","family":"Svoboda","given":"K.","non-dropping-particle":"","parse-names":false,"suffix":""},{"dropping-particle":"","family":"Pho","given":"GN.","non-dropping-particle":"","parse-names":false,"suffix":""},{"dropping-particle":"","family":"Goard","given":"MJ.","non-dropping-particle":"","parse-names":false,"suffix":""},{"dropping-particle":"","family":"Crawford","given":"B.","non-dropping-particle":"","parse-names":false,"suffix":""},{"dropping-particle":"","family":"Sur","given":"M.","non-dropping-particle":"","parse-names":false,"suffix":""},{"dropping-particle":"","family":"Prakash","given":"R.","non-dropping-particle":"","parse-names":false,"suffix":""},{"dropping-particle":"","family":"Yizhar","given":"O.","non-dropping-particle":"","parse-names":false,"suffix":""},{"dropping-particle":"","family":"Grewe","given":"B.","non-dropping-particle":"","parse-names":false,"suffix":""},{"dropping-particle":"","family":"Ramakrishnan","given":"C.","non-dropping-particle":"","parse-names":false,"suffix":""},{"dropping-particle":"","family":"Wang","given":"N.","non-dropping-particle":"","parse-names":false,"suffix":""},{"dropping-particle":"","family":"Goshen","given":"I.","non-dropping-particle":"","parse-names":false,"suffix":""},{"dropping-particle":"","family":"Packer","given":"AM.","non-dropping-particle":"","parse-names":false,"suffix":""},{"dropping-particle":"","family":"Peterka","given":"DS.","non-dropping-particle":"","parse-names":false,"suffix":""},{"dropping-particle":"","family":"Yuste","given":"R.","non-dropping-particle":"","parse-names":false,"suffix":""},{"dropping-particle":"","family":"Schnitzer","given":"MJ.","non-dropping-particle":"","parse-names":false,"suffix":""},{"dropping-particle":"","family":"Deisseroth","given":"K.","non-dropping-particle":"","parse-names":false,"suffix":""},{"dropping-particle":"","family":"Raposo","given":"D.","non-dropping-particle":"","parse-names":false,"suffix":""},{"dropping-particle":"","family":"Kaufman","given":"MT.","non-dropping-particle":"","parse-names":false,"suffix":""},{"dropping-particle":"","family":"Churchland","given":"AK.","non-dropping-particle":"","parse-names":false,"suffix":""},{"dropping-particle":"","family":"Romo","given":"R.","non-dropping-particle":"","parse-names":false,"suffix":""},{"dropping-particle":"","family":"Brody","given":"CD.","non-dropping-particle":"","parse-names":false,"suffix":""},{"dropping-particle":"","family":"Hernández","given":"A.","non-dropping-particle":"","parse-names":false,"suffix":""},{"dropping-particle":"","family":"Lemus","given":"L.","non-dropping-particle":"","parse-names":false,"suffix":""},{"dropping-particle":"","family":"Romo","given":"R.","non-dropping-particle":"","parse-names":false,"suffix":""},{"dropping-particle":"de","family":"Lafuente","given":"V.","non-dropping-particle":"","parse-names":false,"suffix":""},{"dropping-particle":"","family":"Sachidhanandam","given":"S.","non-dropping-particle":"","parse-names":false,"suffix":""},{"dropping-particle":"","family":"Sreenivasan","given":"V.","non-dropping-particle":"","parse-names":false,"suffix":""},{"dropping-particle":"","family":"Kyriakatos","given":"A.","non-dropping-particle":"","parse-names":false,"suffix":""},{"dropping-particle":"","family":"Kremer","given":"Y.","non-dropping-particle":"","parse-names":false,"suffix":""},{"dropping-particle":"","family":"Petersen","given":"CC.","non-dropping-particle":"","parse-names":false,"suffix":""},{"dropping-particle":"","family":"Sakurai","given":"Y.","non-dropping-particle":"","parse-names":false,"suffix":""},{"dropping-particle":"","family":"Sugimoto","given":"S.","non-dropping-particle":"","parse-names":false,"suffix":""},{"dropping-particle":"","family":"Scott","given":"BB.","non-dropping-particle":"","parse-names":false,"suffix":""},{"dropping-particle":"","family":"Constantinople","given":"CM.","non-dropping-particle":"","parse-names":false,"suffix":""},{"dropping-particle":"","family":"Erlich","given":"JC.","non-dropping-particle":"","parse-names":false,"suffix":""},{"dropping-particle":"","family":"Tank","given":"DW.","non-dropping-particle":"","parse-names":false,"suffix":""},{"dropping-particle":"","family":"Brody","given":"CD.","non-dropping-particle":"","parse-names":false,"suffix":""},{"dropping-particle":"","family":"Shadlen","given":"MN.","non-dropping-particle":"","parse-names":false,"suffix":""},{"dropping-particle":"","family":"Newsome","given":"WT.","non-dropping-particle":"","parse-names":false,"suffix":""},{"dropping-particle":"","family":"Snyder","given":"LH.","non-dropping-particle":"","parse-names":false,"suffix":""},{"dropping-particle":"","family":"Batista","given":"AP.","non-dropping-particle":"","parse-names":false,"suffix":""},{"dropping-particle":"","family":"Andersen","given":"RA.","non-dropping-particle":"","parse-names":false,"suffix":""},{"dropping-particle":"","family":"Sreenivasan","given":"KK.","non-dropping-particle":"","parse-names":false,"suffix":""},{"dropping-particle":"","family":"Curtis","given":"CE.","non-dropping-particle":"","parse-names":false,"suffix":""},{"dropping-particle":"","family":"D'Esposito","given":"M.","non-dropping-particle":"","parse-names":false,"suffix":""},{"dropping-particle":"","family":"Supèr","given":"H.","non-dropping-particle":"","parse-names":false,"suffix":""},{"dropping-particle":"","family":"Spekreijse","given":"H.","non-dropping-particle":"","parse-names":false,"suffix":""},{"dropping-particle":"","family":"Lamme","given":"VA.","non-dropping-particle":"","parse-names":false,"suffix":""},{"dropping-particle":"","family":"Wang","given":"Q.","non-dropping-particle":"","parse-names":false,"suffix":""},{"dropping-particle":"","family":"Sporns","given":"O.","non-dropping-particle":"","parse-names":false,"suffix":""},{"dropping-particle":"","family":"Burkhalter","given":"A.","non-dropping-particle":"","parse-names":false,"suffix":""},{"dropping-particle":"","family":"Wang","given":"XJ.","non-dropping-particle":"","parse-names":false,"suffix":""},{"dropping-particle":"","family":"Whitlock","given":"JR.","non-dropping-particle":"","parse-names":false,"suffix":""},{"dropping-particle":"","family":"Sutherland","given":"RJ.","non-dropping-particle":"","parse-names":false,"suffix":""},{"dropping-particle":"","family":"Witter","given":"MP.","non-dropping-particle":"","parse-names":false,"suffix":""},{"dropping-particle":"","family":"Moser","given":"MB.","non-dropping-particle":"","parse-names":false,"suffix":""},{"dropping-particle":"","family":"Moser","given":"EI.","non-dropping-particle":"","parse-names":false,"suffix":""},{"dropping-particle":"","family":"Wilson","given":"NR.","non-dropping-particle":"","parse-names":false,"suffix":""},{"dropping-particle":"","family":"Runyan","given":"CA.","non-dropping-particle":"","parse-names":false,"suffix":""},{"dropping-particle":"","family":"Wang","given":"FL.","non-dropping-particle":"","parse-names":false,"suffix":""},{"dropping-particle":"","family":"Sur","given":"M.","non-dropping-particle":"","parse-names":false,"suffix":""},{"dropping-particle":"","family":"Zagha","given":"E.","non-dropping-particle":"","parse-names":false,"suffix":""},{"dropping-particle":"","family":"Ge","given":"X.","non-dropping-particle":"","parse-names":false,"suffix":""},{"dropping-particle":"","family":"McCormick","given":"DA.","non-dropping-particle":"","parse-names":false,"suffix":""},{"dropping-particle":"","family":"Xinxin","given":"G.","non-dropping-particle":"","parse-names":false,"suffix":""},{"dropping-particle":"","family":"Zhao","given":"S.","non-dropping-particle":"","parse-names":false,"suffix":""},{"dropping-particle":"","family":"Ting","given":"JT.","non-dropping-particle":"","parse-names":false,"suffix":""},{"dropping-particle":"","family":"Atallah","given":"HE.","non-dropping-particle":"","parse-names":false,"suffix":""},{"dropping-particle":"","family":"Qiu","given":"L.","non-dropping-particle":"","parse-names":false,"suffix":""},{"dropping-particle":"","family":"Tan","given":"J.","non-dropping-particle":"","parse-names":false,"suffix":""},{"dropping-particle":"","family":"Gloss","given":"B.","non-dropping-particle":"","parse-names":false,"suffix":""},{"dropping-particle":"","family":"Augustine","given":"GJ.","non-dropping-particle":"","parse-names":false,"suffix":""},{"dropping-particle":"","family":"Deisseroth","given":"K.","non-dropping-particle":"","parse-names":false,"suffix":""},{"dropping-particle":"","family":"Luo","given":"M.","non-dropping-particle":"","parse-names":false,"suffix":""},{"dropping-particle":"","family":"Graybiel","given":"AM.","non-dropping-particle":"","parse-names":false,"suffix":""},{"dropping-particle":"","family":"Feng","given":"G.","non-dropping-particle":"","parse-names":false,"suffix":""},{"dropping-particle":"","family":"Znamenskiy","given":"P.","non-dropping-particle":"","parse-names":false,"suffix":""},{"dropping-particle":"","family":"Zador","given":"AM.","non-dropping-particle":"","parse-names":false,"suffix":""},{"dropping-particle":"","family":"Zorzos","given":"AN.","non-dropping-particle":"","parse-names":false,"suffix":""},{"dropping-particle":"","family":"Scholvin","given":"J.","non-dropping-particle":"","parse-names":false,"suffix":""},{"dropping-particle":"","family":"Boyden","given":"ES.","non-dropping-particle":"","parse-names":false,"suffix":""},{"dropping-particle":"","family":"Fonstad","given":"CG.","non-dropping-particle":"","parse-names":false,"suffix":""}],"container-title":"Nature","id":"ITEM-1","issued":{"date-parts":[["2012"]]},"page":"471-477","title":"Brain-wide neuronal dynamics during motor adaptation in zebrafish","type":"article-journal","volume":"5"},"uris":["http://www.mendeley.com/documents/?uuid=b458ce3e-0cd0-4189-ab3a-4c8c999b46f1"]},{"id":"ITEM-2","itemData":{"DOI":"10.7554/eLife.28158","ISBN":"2050-084X","ISSN":"2050084X","PMID":"28930070","abstract":"The internal brain dynamics that link sensation and action are arguably better studied during natural animal behaviors. Here, we report on a novel volume imaging and 3D tracking technique that monitors whole brain neural activity in freely swimming larval zebrafish (Danio rerio). We demonstrated the capability of our system through functional imaging of neural activity during visually evoked and prey capture behaviors in larval zebrafish.","author":[{"dropping-particle":"","family":"Cong","given":"Lin","non-dropping-particle":"","parse-names":false,"suffix":""},{"dropping-particle":"","family":"Wang","given":"Zeguan","non-dropping-particle":"","parse-names":false,"suffix":""},{"dropping-particle":"","family":"Chai","given":"Yuming","non-dropping-particle":"","parse-names":false,"suffix":""},{"dropping-particle":"","family":"Hang","given":"Wei","non-dropping-particle":"","parse-names":false,"suffix":""},{"dropping-particle":"","family":"Shang","given":"Chunfeng","non-dropping-particle":"","parse-names":false,"suffix":""},{"dropping-particle":"","family":"Yang","given":"Wenbin","non-dropping-particle":"","parse-names":false,"suffix":""},{"dropping-particle":"","family":"Bai","given":"Lu","non-dropping-particle":"","parse-names":false,"suffix":""},{"dropping-particle":"","family":"Du","given":"Jiulin","non-dropping-particle":"","parse-names":false,"suffix":""},{"dropping-particle":"","family":"Wang","given":"Kai","non-dropping-particle":"","parse-names":false,"suffix":""},{"dropping-particle":"","family":"Wen","given":"Quan","non-dropping-particle":"","parse-names":false,"suffix":""}],"container-title":"eLife","id":"ITEM-2","issued":{"date-parts":[["2017"]]},"title":"Rapid whole brain imaging of neural activity in freely behaving larval zebrafish (Danio rerio)","type":"article-journal","volume":"6"},"uris":["http://www.mendeley.com/documents/?uuid=3aa0e2d0-b0b9-4b25-a789-6a7aa04f99eb"]},{"id":"ITEM-3","itemData":{"DOI":"10.1016/j.cub.2018.10.017","ISBN":"1079-7114 (Electronic)\\r0031-9007 (Linking)","ISSN":"09609822","PMID":"20366327","abstract":"We analyze a model that accounts for the inherently large thermal lattice fluctuations associated with the weak van der Waals intermolecular bonding in crystalline organic semiconductors. In these materials the charge mobility generally exhibits a \"metalliclike\" power-law behavior, with no sign of thermally activated hopping characteristic of carrier self-localization, despite apparent mean free paths comparable to or lower than the intermolecular spacing. Our results show that such a puzzling transport regime can be understood from the simultaneous presence of band carriers and incoherent states that are dynamically localized by the thermal lattice disorder.","author":[{"dropping-particle":"","family":"Migault","given":"Geoffrey","non-dropping-particle":"","parse-names":false,"suffix":""},{"dropping-particle":"","family":"Plas","given":"Thijs L.","non-dropping-particle":"van der","parse-names":false,"suffix":""},{"dropping-particle":"","family":"Trentesaux","given":"Hugo","non-dropping-particle":"","parse-names":false,"suffix":""},{"dropping-particle":"","family":"Panier","given":"Thomas","non-dropping-particle":"","parse-names":false,"suffix":""},{"dropping-particle":"","family":"Candelier","given":"Raphaël","non-dropping-particle":"","parse-names":false,"suffix":""},{"dropping-particle":"","family":"Proville","given":"Rémi","non-dropping-particle":"","parse-names":false,"suffix":""},{"dropping-particle":"","family":"Englitz","given":"Bernhard","non-dropping-particle":"","parse-names":false,"suffix":""},{"dropping-particle":"","family":"Debrégeas","given":"Georges","non-dropping-particle":"","parse-names":false,"suffix":""},{"dropping-particle":"","family":"Bormuth","given":"Volker","non-dropping-particle":"","parse-names":false,"suffix":""}],"container-title":"Current Biology","id":"ITEM-3","issued":{"date-parts":[["2018"]]},"title":"Whole-Brain Calcium Imaging during Physiological Vestibular Stimulation in Larval Zebrafish","type":"article-journal"},"uris":["http://www.mendeley.com/documents/?uuid=689a7abe-2fcd-4e18-83cc-a8bea4f9c0ca"]},{"id":"ITEM-4","itemData":{"DOI":"10.1016/j.neuron.2018.04.013","ISSN":"10974199","PMID":"29731253","abstract":"Thermosensation provides crucial information, but how temperature representation is transformed from sensation to behavior is poorly understood. Here, we report a preparation that allows control of heat delivery to zebrafish larvae while monitoring motor output and imaging whole-brain calcium signals, thereby uncovering algorithmic and computational rules that couple dynamics of heat modulation, neural activity and swimming behavior. This approach identifies a critical step in the transformation of temperature representation between the sensory trigeminal ganglia and the hindbrain: A simple sustained trigeminal stimulus representation is transformed into a representation of absolute temperature as well as temperature changes in the hindbrain that explains the observed motor output. An activity constrained dynamic circuit model captures the most prominent aspects of these sensori-motor transformations and predicts both behavior and neural activity in response to novel heat stimuli. These findings provide the first algorithmic description of heat processing from sensory input to behavioral output. Haesemeyer et al. combine calcium imaging with behavioral recording and circuit modeling to reveal how temperature information is encoded and transformed in a vertebrate brain to generate behavior using a dynamic modeling strategy suited to capture temporal transformations in activity.","author":[{"dropping-particle":"","family":"Haesemeyer","given":"Martin","non-dropping-particle":"","parse-names":false,"suffix":""},{"dropping-particle":"","family":"Robson","given":"Drew N.","non-dropping-particle":"","parse-names":false,"suffix":""},{"dropping-particle":"","family":"Li","given":"Jennifer M.","non-dropping-particle":"","parse-names":false,"suffix":""},{"dropping-particle":"","family":"Schier","given":"Alexander F.","non-dropping-particle":"","parse-names":false,"suffix":""},{"dropping-particle":"","family":"Engert","given":"Florian","non-dropping-particle":"","parse-names":false,"suffix":""}],"container-title":"Neuron","id":"ITEM-4","issue":"4","issued":{"date-parts":[["2018"]]},"page":"817-831.e6","title":"A Brain-wide Circuit Model of Heat-Evoked Swimming Behavior in Larval Zebrafish","type":"article-journal","volume":"98"},"uris":["http://www.mendeley.com/documents/?uuid=76b68994-08a9-4b67-845c-5fcccd2d4ab9"]}],"mendeley":{"formattedCitation":"&lt;sup&gt;1,13,44,45&lt;/sup&gt;","plainTextFormattedCitation":"1,13,44,45","previouslyFormattedCitation":"&lt;sup&gt;1,9,44,45&lt;/sup&gt;"},"properties":{"noteIndex":0},"schema":"https://github.com/citation-style-language/schema/raw/master/csl-citation.json"}</w:instrText>
      </w:r>
      <w:r w:rsidR="00132B78">
        <w:fldChar w:fldCharType="separate"/>
      </w:r>
      <w:r w:rsidR="007945EE" w:rsidRPr="007945EE">
        <w:rPr>
          <w:noProof/>
          <w:vertAlign w:val="superscript"/>
        </w:rPr>
        <w:t>1,13,44,45</w:t>
      </w:r>
      <w:r w:rsidR="00132B78">
        <w:fldChar w:fldCharType="end"/>
      </w:r>
      <w:r>
        <w:t xml:space="preserve">. Similarly, in </w:t>
      </w:r>
      <w:ins w:id="80" w:author="Hang Lu" w:date="2025-06-29T19:48:00Z">
        <w:r>
          <w:t>D</w:t>
        </w:r>
      </w:ins>
      <w:del w:id="81" w:author="Hang Lu" w:date="2025-06-29T19:48:00Z">
        <w:r w:rsidR="00132B78" w:rsidDel="44D5F7B6">
          <w:delText>d</w:delText>
        </w:r>
      </w:del>
      <w:r>
        <w:t xml:space="preserve">rosophila, ROIs are defined using either </w:t>
      </w:r>
      <w:commentRangeStart w:id="82"/>
      <w:commentRangeStart w:id="83"/>
      <w:r>
        <w:t>PCA/ICA</w:t>
      </w:r>
      <w:commentRangeEnd w:id="82"/>
      <w:r w:rsidR="00132B78">
        <w:commentReference w:id="82"/>
      </w:r>
      <w:commentRangeEnd w:id="83"/>
      <w:r w:rsidR="00D623E3">
        <w:rPr>
          <w:rStyle w:val="CommentReference"/>
        </w:rPr>
        <w:commentReference w:id="83"/>
      </w:r>
      <w:r>
        <w:t xml:space="preserve"> based grouping of voxels</w:t>
      </w:r>
      <w:r w:rsidR="00132B78">
        <w:fldChar w:fldCharType="begin" w:fldLock="1"/>
      </w:r>
      <w:r w:rsidR="00766874">
        <w:instrText>ADDIN CSL_CITATION {"citationItems":[{"id":"ITEM-1","itemData":{"DOI":"10.1101/033803","ISBN":"1111111111","ISSN":"1545-7885","PMID":"30768592","abstract":"Whole brain recordings give us a global perspective of the brain in action. We describe here a method using light field microscopy to record both whole brain calcium and voltage activity at high speed in behaving adult flies. We show first that global activity maps can be obtained for various stimuli and behaviors. Notably, we found that brain activity increased on a global scale when the fly walked but not when it groomed. Second, maps of spatially distinct sources of activity as well as their time series can be extracted using principal component analysis and independent component analysis. Their characteristic shapes matched the anatomy of sub-neuropil regions and in some cases a specific neuron type. Brain structures that responded to light and odor were consistent with previous reports, confirming the validity of the new technique. We also observed previously uncharacterized behavior-related activity, as well as patterns of spontaneous activity in the central complex.","author":[{"dropping-particle":"","family":"Aimon","given":"Sophie","non-dropping-particle":"","parse-names":false,"suffix":""},{"dropping-particle":"","family":"Katsuki","given":"Takeo","non-dropping-particle":"","parse-names":false,"suffix":""},{"dropping-particle":"","family":"Jia","given":"Tongqiu","non-dropping-particle":"","parse-names":false,"suffix":""},{"dropping-particle":"","family":"Grosenick","given":"Logan","non-dropping-particle":"","parse-names":false,"suffix":""},{"dropping-particle":"","family":"Broxton","given":"Michael","non-dropping-particle":"","parse-names":false,"suffix":""},{"dropping-particle":"","family":"Deisseroth","given":"Karl","non-dropping-particle":"","parse-names":false,"suffix":""},{"dropping-particle":"","family":"Sejnowski","given":"Terrence J.","non-dropping-particle":"","parse-names":false,"suffix":""},{"dropping-particle":"","family":"Greenspan","given":"Ralph J","non-dropping-particle":"","parse-names":false,"suffix":""}],"container-title":"bioRxiv","id":"ITEM-1","issued":{"date-parts":[["2018"]]},"page":"033803","title":"Fast near-whole brain imaging in adult Drosophila during responses to stimuli and behavior","type":"article-journal"},"uris":["http://www.mendeley.com/documents/?uuid=04a6575a-9b8b-4e68-ab98-9552c6ebde5e"]}],"mendeley":{"formattedCitation":"&lt;sup&gt;40&lt;/sup&gt;","plainTextFormattedCitation":"40","previouslyFormattedCitation":"&lt;sup&gt;40&lt;/sup&gt;"},"properties":{"noteIndex":0},"schema":"https://github.com/citation-style-language/schema/raw/master/csl-citation.json"}</w:instrText>
      </w:r>
      <w:r w:rsidR="00132B78">
        <w:fldChar w:fldCharType="separate"/>
      </w:r>
      <w:r w:rsidR="00D623E3" w:rsidRPr="00D623E3">
        <w:rPr>
          <w:noProof/>
          <w:vertAlign w:val="superscript"/>
        </w:rPr>
        <w:t>40</w:t>
      </w:r>
      <w:r w:rsidR="00132B78">
        <w:fldChar w:fldCharType="end"/>
      </w:r>
      <w:r>
        <w:t xml:space="preserve"> or by registering whole-brain stack to an anatomical atlas</w:t>
      </w:r>
      <w:r w:rsidR="00132B78">
        <w:fldChar w:fldCharType="begin" w:fldLock="1"/>
      </w:r>
      <w:r w:rsidR="00766874">
        <w:instrText>ADDIN CSL_CITATION {"citationItems":[{"id":"ITEM-1","itemData":{"DOI":"10.1016/j.cub.2017.06.076","ISSN":"09609822","PMID":"28756955","abstract":"A long-standing goal of neuroscience has been to understand how computations are implemented across large-scale brain networks. By correlating spontaneous activity during “resting states” [1], studies of intrinsic brain networks in humans have demonstrated a correspondence with task-related activation patterns [2], relationships to behavior [3], and alterations in processes such as aging [4] and brain disorders [5], highlighting the importance of resting-state measurements for understanding brain function. Here, we develop methods to measure intrinsic functional connectivity in Drosophila, a powerful model for the study of neural computation. Recent studies using calcium imaging have measured neural activity at high spatial and temporal resolution in zebrafish, Drosophila larvae, and worms [6–10]. For example, calcium imaging in the zebrafish brain recently revealed correlations between the midbrain and hindbrain, demonstrating the utility of measuring intrinsic functional connections in model organisms [8]. An important component of human connectivity research is the use of brain atlases to compare findings across individuals and studies [11]. An anatomical atlas of the central adult fly brain was recently described [12]; however, combining an atlas with whole-brain calcium imaging has yet to be performed in vivo in adult Drosophila. Here, we measure intrinsic functional connectivity in Drosophila by acquiring calcium signals from the central brain. We develop an alignment procedure to assign functional data to atlas regions and correlate activity between regions to generate brain networks. This work reveals a large-scale architecture for neural communication and provides a framework for using Drosophila to study functional brain networks.","author":[{"dropping-particle":"","family":"Mann","given":"Kevin","non-dropping-particle":"","parse-names":false,"suffix":""},{"dropping-particle":"","family":"Gallen","given":"Courtney L.","non-dropping-particle":"","parse-names":false,"suffix":""},{"dropping-particle":"","family":"Clandinin","given":"Thomas R.","non-dropping-particle":"","parse-names":false,"suffix":""}],"container-title":"Current Biology","id":"ITEM-1","issue":"15","issued":{"date-parts":[["2017"]]},"page":"2389-2396.e4","title":"Whole-Brain Calcium Imaging Reveals an Intrinsic Functional Network in Drosophila","type":"article-journal","volume":"27"},"uris":["http://www.mendeley.com/documents/?uuid=98617b37-424f-4112-a842-9d47294a8a5d"]},{"id":"ITEM-2","itemData":{"abstract":"Sensory pathways are typically studied by starting at receptor neurons and following postsynaptic neurons into the brain. However, this leads to a bias in analysis of sensory activity towards the earliest layers of sensory processing or to brain regions containing the majority of postsynaptic neurons. Here, we present new methods for unbiased volumetric neural imaging with precise across-brain registration, to characterize auditory activity throughout the entire central brain of Drosophila, and to make comparisons across trials, individuals, and sexes. We discover that auditory activity is widespread across nearly all central brain regions and in neurons known to carry responses to other modalities. These auditory representations are diverse in their temporal profiles, but the majority of activity, regardless of brain region, is focused on aspects of the conspecific courtship song. We find that auditory responses are stereotyped across trials and animals in early mechanosensory regions, becoming more variable at higher layers of the putative pathway. This study highlights the power of using an unbiased, brain-wide approach for mapping the functional organization of sensory activity. 27","author":[{"dropping-particle":"","family":"Pacheco","given":"Diego A","non-dropping-particle":"","parse-names":false,"suffix":""},{"dropping-particle":"","family":"Thiberge","given":"Stephan Y","non-dropping-particle":"","parse-names":false,"suffix":""},{"dropping-particle":"","family":"Pnevmatikakis","given":"Eftychios","non-dropping-particle":"","parse-names":false,"suffix":""},{"dropping-particle":"","family":"Murthy","given":"Mala","non-dropping-particle":"","parse-names":false,"suffix":""}],"container-title":"bioRxiv","id":"ITEM-2","issued":{"date-parts":[["2019"]]},"title":"Auditory Activity is Diverse and Widespread Throughout the Central Brain of Drosophila","type":"article-journal"},"uris":["http://www.mendeley.com/documents/?uuid=1cb0b5a0-4f81-4aa7-9643-df23905d4063"]}],"mendeley":{"formattedCitation":"&lt;sup&gt;39,46&lt;/sup&gt;","plainTextFormattedCitation":"39,46","previouslyFormattedCitation":"&lt;sup&gt;39,46&lt;/sup&gt;"},"properties":{"noteIndex":0},"schema":"https://github.com/citation-style-language/schema/raw/master/csl-citation.json"}</w:instrText>
      </w:r>
      <w:r w:rsidR="00132B78">
        <w:fldChar w:fldCharType="separate"/>
      </w:r>
      <w:r w:rsidR="00D623E3" w:rsidRPr="00D623E3">
        <w:rPr>
          <w:noProof/>
          <w:vertAlign w:val="superscript"/>
        </w:rPr>
        <w:t>39,46</w:t>
      </w:r>
      <w:r w:rsidR="00132B78">
        <w:fldChar w:fldCharType="end"/>
      </w:r>
      <w:r>
        <w:t>. Again, ROIs are tracked across frames automatically due to registration of all frames to a common atlas. Different</w:t>
      </w:r>
      <w:del w:id="84" w:author="Hang Lu" w:date="2025-06-29T19:51:00Z">
        <w:r w:rsidR="00132B78" w:rsidDel="44D5F7B6">
          <w:delText xml:space="preserve"> than</w:delText>
        </w:r>
      </w:del>
      <w:ins w:id="85" w:author="Hang Lu" w:date="2025-06-29T19:51:00Z">
        <w:r>
          <w:t xml:space="preserve"> from</w:t>
        </w:r>
      </w:ins>
      <w:r>
        <w:t xml:space="preserve"> these systems, </w:t>
      </w:r>
      <w:r w:rsidRPr="44D5F7B6">
        <w:rPr>
          <w:i/>
          <w:iCs/>
        </w:rPr>
        <w:t>C. elegans</w:t>
      </w:r>
      <w:r>
        <w:t xml:space="preserve"> whole-brain video</w:t>
      </w:r>
      <w:ins w:id="86" w:author="Hang Lu" w:date="2025-06-29T19:51:00Z">
        <w:r>
          <w:t>s</w:t>
        </w:r>
      </w:ins>
      <w:r>
        <w:t xml:space="preserve"> present </w:t>
      </w:r>
      <w:ins w:id="87" w:author="Hang Lu" w:date="2025-06-29T19:52:00Z">
        <w:r>
          <w:t xml:space="preserve">unique </w:t>
        </w:r>
      </w:ins>
      <w:r>
        <w:t xml:space="preserve">challenges </w:t>
      </w:r>
      <w:del w:id="88" w:author="Hang Lu" w:date="2025-06-29T19:52:00Z">
        <w:r w:rsidR="00132B78" w:rsidDel="44D5F7B6">
          <w:delText>specific to the organism</w:delText>
        </w:r>
      </w:del>
      <w:r>
        <w:t xml:space="preserve">. </w:t>
      </w:r>
      <w:del w:id="89" w:author="Hang Lu" w:date="2025-06-29T19:52:00Z">
        <w:r w:rsidR="00132B78" w:rsidDel="44D5F7B6">
          <w:delText>E.g.</w:delText>
        </w:r>
      </w:del>
      <w:ins w:id="90" w:author="Hang Lu" w:date="2025-06-29T19:52:00Z">
        <w:r>
          <w:t>For instance</w:t>
        </w:r>
      </w:ins>
      <w:r>
        <w:t xml:space="preserve">, in comparison to rigid brains of zebrafish and </w:t>
      </w:r>
      <w:del w:id="91" w:author="Hang Lu" w:date="2025-06-29T19:52:00Z">
        <w:r w:rsidR="00132B78" w:rsidDel="44D5F7B6">
          <w:delText>d</w:delText>
        </w:r>
      </w:del>
      <w:ins w:id="92" w:author="Hang Lu" w:date="2025-06-29T19:52:00Z">
        <w:r>
          <w:t>D</w:t>
        </w:r>
      </w:ins>
      <w:r>
        <w:t xml:space="preserve">rosophila, head deformation in </w:t>
      </w:r>
      <w:r w:rsidRPr="44D5F7B6">
        <w:rPr>
          <w:i/>
          <w:iCs/>
        </w:rPr>
        <w:t>C. elegans</w:t>
      </w:r>
      <w:r>
        <w:t xml:space="preserve"> recordings </w:t>
      </w:r>
      <w:del w:id="93" w:author="Hang Lu" w:date="2025-06-29T19:53:00Z">
        <w:r w:rsidR="00132B78" w:rsidDel="44D5F7B6">
          <w:lastRenderedPageBreak/>
          <w:delText>can be</w:delText>
        </w:r>
      </w:del>
      <w:ins w:id="94" w:author="Hang Lu" w:date="2025-06-29T19:53:00Z">
        <w:r>
          <w:t>is considerably</w:t>
        </w:r>
      </w:ins>
      <w:r>
        <w:t xml:space="preserve"> non-rigid. Further</w:t>
      </w:r>
      <w:ins w:id="95" w:author="Hang Lu" w:date="2025-06-29T19:53:00Z">
        <w:r>
          <w:t>,</w:t>
        </w:r>
      </w:ins>
      <w:r>
        <w:t xml:space="preserve"> activities of nearby cells can be correlated</w:t>
      </w:r>
      <w:ins w:id="96" w:author="Hang Lu" w:date="2025-06-29T19:54:00Z">
        <w:r>
          <w:t>, which makes them difficult to distinguish from each other</w:t>
        </w:r>
      </w:ins>
      <w:r>
        <w:t xml:space="preserve">. Additionally, for </w:t>
      </w:r>
      <w:r w:rsidRPr="44D5F7B6">
        <w:rPr>
          <w:i/>
          <w:iCs/>
        </w:rPr>
        <w:t>C. elegans</w:t>
      </w:r>
      <w:r>
        <w:t xml:space="preserve"> whole-brain imaging, single</w:t>
      </w:r>
      <w:ins w:id="97" w:author="Hang Lu" w:date="2025-06-29T19:55:00Z">
        <w:r>
          <w:t>-</w:t>
        </w:r>
      </w:ins>
      <w:del w:id="98" w:author="Hang Lu" w:date="2025-06-29T19:55:00Z">
        <w:r w:rsidR="00132B78" w:rsidDel="44D5F7B6">
          <w:delText xml:space="preserve"> </w:delText>
        </w:r>
      </w:del>
      <w:r>
        <w:t xml:space="preserve">cell resolution neuron activity traces are desired. Thus, coarse ROI as those determined in </w:t>
      </w:r>
      <w:del w:id="99" w:author="Hang Lu" w:date="2025-06-29T19:55:00Z">
        <w:r w:rsidR="00132B78" w:rsidDel="44D5F7B6">
          <w:delText>d</w:delText>
        </w:r>
      </w:del>
      <w:ins w:id="100" w:author="Hang Lu" w:date="2025-06-29T19:55:00Z">
        <w:r>
          <w:t>D</w:t>
        </w:r>
      </w:ins>
      <w:r>
        <w:t xml:space="preserve">rosophila by using an anatomical reference would not suffice. </w:t>
      </w:r>
      <w:del w:id="101" w:author="Hang Lu" w:date="2025-06-29T19:56:00Z">
        <w:r w:rsidR="00132B78" w:rsidDel="44D5F7B6">
          <w:delText>Further</w:delText>
        </w:r>
      </w:del>
      <w:ins w:id="102" w:author="Hang Lu" w:date="2025-06-29T19:56:00Z">
        <w:r>
          <w:t>In addition</w:t>
        </w:r>
      </w:ins>
      <w:r>
        <w:t xml:space="preserve">, a 3D anatomical atlas for registration is not available. Finally, due to complications in registration, ROIs across frames are not automatically tracked. Thus, methods that specifically cater to the data properties and requirements of </w:t>
      </w:r>
      <w:r w:rsidRPr="44D5F7B6">
        <w:rPr>
          <w:i/>
          <w:iCs/>
        </w:rPr>
        <w:t>C. elegans</w:t>
      </w:r>
      <w:r>
        <w:t xml:space="preserve"> are needed.</w:t>
      </w:r>
    </w:p>
    <w:p w14:paraId="36BA0AFD" w14:textId="05F171BF" w:rsidR="002430D4" w:rsidRDefault="44D5F7B6" w:rsidP="66F40763">
      <w:pPr>
        <w:widowControl w:val="0"/>
        <w:spacing w:before="0" w:after="0" w:line="240" w:lineRule="auto"/>
        <w:ind w:firstLine="720"/>
        <w:rPr>
          <w:ins w:id="103" w:author="Shivesh Chaudhary" w:date="2025-07-07T19:52:00Z" w16du:dateUtc="2025-07-07T14:22:00Z"/>
        </w:rPr>
      </w:pPr>
      <w:r>
        <w:t xml:space="preserve">For tracking cells in whole-brain images, </w:t>
      </w:r>
      <w:ins w:id="104" w:author="Hang Lu" w:date="2025-06-29T20:01:00Z">
        <w:r>
          <w:t xml:space="preserve">several </w:t>
        </w:r>
      </w:ins>
      <w:r>
        <w:t>methods have been developed</w:t>
      </w:r>
      <w:r w:rsidR="00132B78">
        <w:fldChar w:fldCharType="begin" w:fldLock="1"/>
      </w:r>
      <w:r w:rsidR="00E33687">
        <w:instrText>ADDIN CSL_CITATION {"citationItems":[{"id":"ITEM-1","itemData":{"DOI":"10.1093/bioinformatics/btu271","ISSN":"1367-4811","PMID":"24932004","abstract":"MOTIVATION Automated fluorescence microscopes produce massive amounts of images observing cells, often in four dimensions of space and time. This study addresses two tasks of time-lapse imaging analyses; detection and tracking of the many imaged cells, and it is especially intended for 4D live-cell imaging of neuronal nuclei of Caenorhabditis elegans. The cells of interest appear as slightly deformed ellipsoidal forms. They are densely distributed, and move rapidly in a series of 3D images. Thus, existing tracking methods often fail because more than one tracker will follow the same target or a tracker transits from one to other of different targets during rapid moves. RESULTS The present method begins by performing the kernel density estimation in order to convert each 3D image into a smooth, continuous function. The cell bodies in the image are assumed to lie in the regions near the multiple local maxima of the density function. The tasks of detecting and tracking the cells are then addressed with two hill-climbing algorithms. The positions of the trackers are initialized by applying the cell-detection method to an image in the first frame. The tracking method keeps attacking them to near the local maxima in each subsequent image. To prevent the tracker from following multiple cells, we use a Markov random field (MRF) to model the spatial and temporal covariation of the cells and to maximize the image forces and the MRF-induced constraint on the trackers. The tracking procedure is demonstrated with dynamic 3D images that each contain &gt;100 neurons of C.elegans. AVAILABILITY http://daweb.ism.ac.jp/yoshidalab/crest/ismb2014 SUPPLEMENTARY INFORMATION: Supplementary data are available at http://daweb.ism.ac.jp/yoshidalab/crest/ismb2014","author":[{"dropping-particle":"","family":"Tokunaga","given":"Terumasa","non-dropping-particle":"","parse-names":false,"suffix":""},{"dropping-particle":"","family":"Hirose","given":"Osamu","non-dropping-particle":"","parse-names":false,"suffix":""},{"dropping-particle":"","family":"Kawaguchi","given":"Shotaro","non-dropping-particle":"","parse-names":false,"suffix":""},{"dropping-particle":"","family":"Toyoshima","given":"Yu","non-dropping-particle":"","parse-names":false,"suffix":""},{"dropping-particle":"","family":"Teramoto","given":"Takayuki","non-dropping-particle":"","parse-names":false,"suffix":""},{"dropping-particle":"","family":"Ikebata","given":"Hisa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Bioinformatics (Oxford, England)","id":"ITEM-1","issue":"12","issued":{"date-parts":[["2014"]]},"page":"i43-51","title":"Automated detection and tracking of many cells by using 4D live-cell imaging data.","type":"article-journal","volume":"30"},"uris":["http://www.mendeley.com/documents/?uuid=842630b5-3390-4514-9677-d7d0b717cd79"]},{"id":"ITEM-2","itemData":{"DOI":"10.1109/TCBB.2017.2782255","ISSN":"15579964","PMID":"29990224","abstract":"Tracking many cells in time-lapse 3D image sequences is an important challenging task of bioimage informatics. Motivated by a study of brain-wide 4D imaging of neural activity in C. elegans, we present a new method of multi-cell tracking. Data types to which the method is applicable are characterized as follows: (i) cells are imaged as globular-like objects, (ii) it is difficult to distinguish cells on the basis of shape and size only, (iii) the number of imaged cells in the several-hundred range, (iv) movements of nearly-located cells are strongly correlated, and (v) cells do not divide. We developed a tracking software suite that we call SPF-CellTracker. Incorporating dependency on the cells' movements into the prediction model is the key for reducing the tracking errors: the cell switching and the coalescence of the tracked positions. We model the target cells' correlated movements as a Markov random field and we also derive a fast computation algorithm, which we call spatial particle filter. With the live-imaging data of the nuclei of C. elegans neurons in which approximately 120 nuclei of neurons were imaged, the proposed method demonstrated improved accuracy compared to the standard particle filter and the method developed by Tokunaga et al. (2014).","author":[{"dropping-particle":"","family":"Hirose","given":"Osamu","non-dropping-particle":"","parse-names":false,"suffix":""},{"dropping-particle":"","family":"Kawaguchi","given":"Shotaro","non-dropping-particle":"","parse-names":false,"suffix":""},{"dropping-particle":"","family":"Tokunaga","given":"Terumasa","non-dropping-particle":"","parse-names":false,"suffix":""},{"dropping-particle":"","family":"Toyoshima","given":"Yu","non-dropping-particle":"","parse-names":false,"suffix":""},{"dropping-particle":"","family":"Teramoto","given":"Takayu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IEEE/ACM Transactions on Computational Biology and Bioinformatics","id":"ITEM-2","issue":"6","issued":{"date-parts":[["2018"]]},"page":"1822-1831","title":"SPF-CellTracker: Tracking Multiple Cells with Strongly-Correlated Moves Using a Spatial Particle Filter","type":"article-journal","volume":"15"},"uris":["http://www.mendeley.com/documents/?uuid=59bbed8a-78c0-453e-be94-0f9afb971c77"]},{"id":"ITEM-3","itemData":{"abstract":"Advances in optical neuroimaging techniques now allow neural activity to be recorded with cellular resolution in awake and behaving animals. Brain motion in these recordings pose a unique challenge. The location of individual neurons must be tracked in 3D over time to accurately extract single neuron activity traces. Recordings from small invertebrates like C. elegans are especially challenging because they undergo very large brain motion and deformation during animal movement. Here we present an automated computer vision pipeline to reliably track populations of neurons with single neuron resolution in the brain of a freely moving C. elegans undergoing large motion and deformation. 3D volumetric fluorescent images of the animal's brain are straightened, aligned and registered, and the locations of neurons in the images are found via segmentation. Each neuron is then assigned an identity using a new time-independent machine-learning approach we call Neuron Registration Vector Encoding. In this approach, non-rigid point-set registration is used to match each segmented neuron in each volume with a set of reference volumes taken from throughout the recording. The way each neuron matches with the references defines a feature vector which is clustered to assign an identity to each neuron in each volume. Finally, thin-plate spline interpolation is used to correct errors in segmentation and check consistency of assigned identities. The Neuron Registration Vector Encoding approach proposed here is uniquely well suited for tracking neurons in brains undergoing large deformations. When applied to whole-brain calcium imaging recordings in freely moving C. elegans, this analysis pipeline located 150 neurons for the duration of an 8 minute recording and consistently found more neurons more quickly than manual or semi-automated approaches.","author":[{"dropping-particle":"","family":"Nguyen","given":"Jeffrey P.","non-dropping-particle":"","parse-names":false,"suffix":""},{"dropping-particle":"","family":"Linder","given":"Ashley N.","non-dropping-particle":"","parse-names":false,"suffix":""},{"dropping-particle":"","family":"Plummer","given":"George S.","non-dropping-particle":"","parse-names":false,"suffix":""},{"dropping-particle":"","family":"Shaevitz","given":"Joshua W.","non-dropping-particle":"","parse-names":false,"suffix":""},{"dropping-particle":"","family":"Leifer","given":"Andrew M.","non-dropping-particle":"","parse-names":false,"suffix":""}],"id":"ITEM-3","issued":{"date-parts":[["2016"]]},"title":"Automatically tracking neurons in a moving and deforming brain","type":"article-journal"},"uris":["http://www.mendeley.com/documents/?uuid=7ffb461f-280c-4319-b193-60a521029bc8"]},{"id":"ITEM-4","itemData":{"author":[{"dropping-particle":"","family":"Chaudhary","given":"Shivesh","non-dropping-particle":"","parse-names":false,"suffix":""},{"dropping-particle":"","family":"Lu","given":"Hang","non-dropping-particle":"","parse-names":false,"suffix":""}],"container-title":"Workshop on Worm Neural Information Processing, 31st Conference on Neural Information Processing Systems (NIPS 2017), Long Beach, CA, USA","id":"ITEM-4","issue":"August","issued":{"date-parts":[["2018"]]},"title":"Point-set registration framework with Conditional Random Fields for automatic tracking of neurons in C . elegans whole-brain videos Point-set registration framework with Conditional Random Fields for automatic tracking of neurons in C . elegans whole-brai","type":"article-journal"},"uris":["http://www.mendeley.com/documents/?uuid=f4dca232-ee31-4a1e-8761-e3679a0e8e3b"]},{"id":"ITEM-5","itemData":{"DOI":"10.7554/eLife.59187","ISSN":"2050-084X","abstract":"Despite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author":[{"dropping-particle":"","family":"Wen","given":"Chentao","non-dropping-particle":"","parse-names":false,"suffix":""},{"dropping-particle":"","family":"Miura","given":"Takuya","non-dropping-particle":"","parse-names":false,"suffix":""},{"dropping-particle":"","family":"Voleti","given":"Venkatakaushik","non-dropping-particle":"","parse-names":false,"suffix":""},{"dropping-particle":"","family":"Yamaguchi","given":"Kazushi","non-dropping-particle":"","parse-names":false,"suffix":""},{"dropping-particle":"","family":"Tsutsumi","given":"Motosuke","non-dropping-particle":"","parse-names":false,"suffix":""},{"dropping-particle":"","family":"Yamamoto","given":"Kei","non-dropping-particle":"","parse-names":false,"suffix":""},{"dropping-particle":"","family":"Otomo","given":"Kohei","non-dropping-particle":"","parse-names":false,"suffix":""},{"dropping-particle":"","family":"Fujie","given":"Yukako","non-dropping-particle":"","parse-names":false,"suffix":""},{"dropping-particle":"","family":"Teramoto","given":"Takayuki","non-dropping-particle":"","parse-names":false,"suffix":""},{"dropping-particle":"","family":"Ishihara","given":"Takeshi","non-dropping-particle":"","parse-names":false,"suffix":""},{"dropping-particle":"","family":"Aoki","given":"Kazuhiro","non-dropping-particle":"","parse-names":false,"suffix":""},{"dropping-particle":"","family":"Nemoto","given":"Tomomi","non-dropping-particle":"","parse-names":false,"suffix":""},{"dropping-particle":"","family":"Hillman","given":"Elizabeth M C","non-dropping-particle":"","parse-names":false,"suffix":""},{"dropping-particle":"","family":"Kimura","given":"Koutarou D","non-dropping-particle":"","parse-names":false,"suffix":""}],"container-title":"eLife","editor":[{"dropping-particle":"","family":"Zimmer","given":"Manuel","non-dropping-particle":"","parse-names":false,"suffix":""},{"dropping-particle":"","family":"Calabrese","given":"Ronald L","non-dropping-particle":"","parse-names":false,"suffix":""}],"id":"ITEM-5","issued":{"date-parts":[["2021"]]},"page":"e59187","publisher":"eLife Sciences Publications, Ltd","title":"3DeeCellTracker, a deep learning-based pipeline for segmenting and tracking cells in 3D time lapse images","type":"article-journal","volume":"10"},"uris":["http://www.mendeley.com/documents/?uuid=9aa899b0-cff7-48ac-bd39-0df3c6904d69"]},{"id":"ITEM-6","itemData":{"DOI":"10.7554/eLife.66410","ISSN":"2050084X","PMID":"34259623","abstract":"We present an automated method to track and identify neurons in C. elegans, called “fast Deep Neural Correspondence” or fDNC, based on the transformer network architecture. The model is trained once on empirically derived semi-synthetic data and then predicts neural correspondence across held-out real animals. The same pre-trained model both tracks neurons across time and identifies corresponding neurons across individuals. Performance is evaluated against hand-annotated datasets, including NeuroPAL [1]. Using only position information, the method achieves 79.1% accuracy at tracking neurons within an individual and 64.1% accuracy at identifying neurons across individuals. Accuracy at identifying neurons across individuals is even higher (78.2%) when the model is applied to a dataset published by another group [2]. Accuracy reaches 74.7% on our dataset when using color information from NeuroPAL. Unlike previous methods, fDNC does not require straightening or transforming the animal into a canonical coordinate system. The method is fast and predicts correspondence in 10 ms making it suitable for future real-time applications.","author":[{"dropping-particle":"","family":"Yu","given":"Xinwei","non-dropping-particle":"","parse-names":false,"suffix":""},{"dropping-particle":"","family":"Creamer","given":"Matthew S.","non-dropping-particle":"","parse-names":false,"suffix":""},{"dropping-particle":"","family":"Randi","given":"Francesco","non-dropping-particle":"","parse-names":false,"suffix":""},{"dropping-particle":"","family":"Sharma","given":"Anuj K.","non-dropping-particle":"","parse-names":false,"suffix":""},{"dropping-particle":"","family":"Linderman","given":"Scott W.","non-dropping-particle":"","parse-names":false,"suffix":""},{"dropping-particle":"","family":"Leifer","given":"Andrew M.","non-dropping-particle":"","parse-names":false,"suffix":""}],"container-title":"eLife","id":"ITEM-6","issued":{"date-parts":[["2021"]]},"title":"Wfast deep neural correspondence for tracking and identifying neurons in c. Elegans using semi-synthetic training","type":"article-journal"},"uris":["http://www.mendeley.com/documents/?uuid=ced93565-552b-452f-8490-f24109e31d01"]},{"id":"ITEM-7","itemData":{"author":[{"dropping-particle":"","family":"Jones","given":"Corinne","non-dropping-particle":"","parse-names":false,"suffix":""},{"dropping-particle":"","family":"Barzegar-Keshteli","given":"Mahsa","non-dropping-particle":"","parse-names":false,"suffix":""},{"dropping-particle":"","family":"Gross","given":"Alice","non-dropping-particle":"","parse-names":false,"suffix":""},{"dropping-particle":"","family":"Obozinski","given":"Guillaume","non-dropping-particle":"","parse-names":false,"suffix":""},{"dropping-particle":"","family":"Rahi","given":"Sahand Jamal","non-dropping-particle":"","parse-names":false,"suffix":""}],"container-title":"bioRxiv","id":"ITEM-7","issued":{"date-parts":[["2023"]]},"page":"2011-2023","publisher":"Cold Spring Harbor Laboratory","title":"A Graph Matching Approach to Tracking Neurons in Freely-Moving C. elegans","type":"article-journal"},"uris":["http://www.mendeley.com/documents/?uuid=4f5e162f-2da1-4499-9ece-b98dfb19ff35"]},{"id":"ITEM-8","itemData":{"ISSN":"1548-7091","author":[{"dropping-particle":"","family":"Park","given":"Core Francisco","non-dropping-particle":"","parse-names":false,"suffix":""},{"dropping-particle":"","family":"Barzegar-Keshteli","given":"Mahsa","non-dropping-particle":"","parse-names":false,"suffix":""},{"dropping-particle":"","family":"Korchagina","given":"Kseniia","non-dropping-particle":"","parse-names":false,"suffix":""},{"dropping-particle":"","family":"Delrocq","given":"Ariane","non-dropping-particle":"","parse-names":false,"suffix":""},{"dropping-particle":"","family":"Susoy","given":"Vladislav","non-dropping-particle":"","parse-names":false,"suffix":""},{"dropping-particle":"","family":"Jones","given":"Corinne L","non-dropping-particle":"","parse-names":false,"suffix":""},{"dropping-particle":"","family":"Samuel","given":"Aravinthan D T","non-dropping-particle":"","parse-names":false,"suffix":""},{"dropping-particle":"","family":"Rahi","given":"Sahand Jamal","non-dropping-particle":"","parse-names":false,"suffix":""}],"container-title":"Nature Methods","id":"ITEM-8","issue":"1","issued":{"date-parts":[["2024"]]},"page":"142-149","publisher":"Nature Publishing Group US New York","title":"Automated neuron tracking inside moving and deforming C. elegans using deep learning and targeted augmentation","type":"article-journal","volume":"21"},"uris":["http://www.mendeley.com/documents/?uuid=b3b2c073-5a64-4a54-a87a-63ab66352fb4"]},{"id":"ITEM-9","itemData":{"author":[{"dropping-particle":"","family":"Atanas","given":"Adam A","non-dropping-particle":"","parse-names":false,"suffix":""},{"dropping-particle":"","family":"Lu","given":"Alicia Kun-Yang","non-dropping-particle":"","parse-names":false,"suffix":""},{"dropping-particle":"","family":"Goodell","given":"Brian","non-dropping-particle":"","parse-names":false,"suffix":""},{"dropping-particle":"","family":"Kim","given":"Jungsoo","non-dropping-particle":"","parse-names":false,"suffix":""},{"dropping-particle":"","family":"Baskoylu","given":"Saba","non-dropping-particle":"","parse-names":false,"suffix":""},{"dropping-particle":"","family":"Kang","given":"Di","non-dropping-particle":"","parse-names":false,"suffix":""},{"dropping-particle":"","family":"Kramer","given":"Talya S","non-dropping-particle":"","parse-names":false,"suffix":""},{"dropping-particle":"","family":"Bueno","given":"Eric","non-dropping-particle":"","parse-names":false,"suffix":""},{"dropping-particle":"","family":"Wan","given":"Flossie K","non-dropping-particle":"","parse-names":false,"suffix":""},{"dropping-particle":"","family":"Cunningham","given":"Karen L","non-dropping-particle":"","parse-names":false,"suffix":""}],"container-title":"bioRxiv","id":"ITEM-9","issued":{"date-parts":[["2024"]]},"page":"2007-2024","publisher":"Cold Spring Harbor Laboratory","title":"Deep Neural Networks to Register and Annotate Cells in Moving and Deforming Nervous Systems","type":"article-journal"},"uris":["http://www.mendeley.com/documents/?uuid=0cb9462e-3517-4635-8b2c-cc64316169ff"]},{"id":"ITEM-10","itemData":{"ISSN":"1553-734X","author":[{"dropping-particle":"","family":"Ryu","given":"James","non-dropping-particle":"","parse-names":false,"suffix":""},{"dropping-particle":"","family":"Nejatbakhsh","given":"Amin","non-dropping-particle":"","parse-names":false,"suffix":""},{"dropping-particle":"","family":"Torkashvand","given":"Mahdi","non-dropping-particle":"","parse-names":false,"suffix":""},{"dropping-particle":"","family":"Gangadharan","given":"Sahana","non-dropping-particle":"","parse-names":false,"suffix":""},{"dropping-particle":"","family":"Seyedolmohadesin","given":"Maedeh","non-dropping-particle":"","parse-names":false,"suffix":""},{"dropping-particle":"","family":"Kim","given":"Jinmahn","non-dropping-particle":"","parse-names":false,"suffix":""},{"dropping-particle":"","family":"Paninski","given":"Liam","non-dropping-particle":"","parse-names":false,"suffix":""},{"dropping-particle":"","family":"Venkatachalam","given":"Vivek","non-dropping-particle":"","parse-names":false,"suffix":""}],"container-title":"PLOS Computational Biology","id":"ITEM-10","issue":"5","issued":{"date-parts":[["2024"]]},"page":"e1012075","publisher":"Public Library of Science San Francisco, CA USA","title":"Versatile multiple object tracking in sparse 2D/3D videos via deformable image registration","type":"article-journal","volume":"20"},"uris":["http://www.mendeley.com/documents/?uuid=2e8502cf-8c68-4d40-a65d-3d88f848893c"]}],"mendeley":{"formattedCitation":"&lt;sup&gt;47–56&lt;/sup&gt;","plainTextFormattedCitation":"47–56","previouslyFormattedCitation":"&lt;sup&gt;47–56&lt;/sup&gt;"},"properties":{"noteIndex":0},"schema":"https://github.com/citation-style-language/schema/raw/master/csl-citation.json"}</w:instrText>
      </w:r>
      <w:r w:rsidR="00132B78">
        <w:fldChar w:fldCharType="separate"/>
      </w:r>
      <w:r w:rsidR="00F76A9C" w:rsidRPr="00F76A9C">
        <w:rPr>
          <w:noProof/>
          <w:vertAlign w:val="superscript"/>
        </w:rPr>
        <w:t>47–56</w:t>
      </w:r>
      <w:commentRangeStart w:id="105"/>
      <w:commentRangeStart w:id="106"/>
      <w:r w:rsidR="00132B78">
        <w:fldChar w:fldCharType="end"/>
      </w:r>
      <w:r>
        <w:t>.</w:t>
      </w:r>
      <w:commentRangeEnd w:id="105"/>
      <w:r w:rsidR="00132B78">
        <w:commentReference w:id="105"/>
      </w:r>
      <w:commentRangeEnd w:id="106"/>
      <w:r w:rsidR="00AF2509">
        <w:rPr>
          <w:rStyle w:val="CommentReference"/>
        </w:rPr>
        <w:commentReference w:id="106"/>
      </w:r>
      <w:r>
        <w:t xml:space="preserve"> </w:t>
      </w:r>
      <w:ins w:id="107" w:author="Shivesh Chaudhary" w:date="2025-07-06T08:06:00Z" w16du:dateUtc="2025-07-06T02:36:00Z">
        <w:r w:rsidR="00CD717D">
          <w:t xml:space="preserve">These methods differ in terms </w:t>
        </w:r>
      </w:ins>
      <w:ins w:id="108" w:author="Shivesh Chaudhary" w:date="2025-07-06T08:07:00Z" w16du:dateUtc="2025-07-06T02:37:00Z">
        <w:r w:rsidR="00CD717D">
          <w:t>of many aspect</w:t>
        </w:r>
      </w:ins>
      <w:ins w:id="109" w:author="Shivesh Chaudhary" w:date="2025-07-06T08:12:00Z" w16du:dateUtc="2025-07-06T02:42:00Z">
        <w:r w:rsidR="00CD717D">
          <w:t>s</w:t>
        </w:r>
      </w:ins>
      <w:ins w:id="110" w:author="Shivesh Chaudhary" w:date="2025-07-06T11:55:00Z" w16du:dateUtc="2025-07-06T06:25:00Z">
        <w:r w:rsidR="004C3C00">
          <w:t>;</w:t>
        </w:r>
      </w:ins>
      <w:ins w:id="111" w:author="Shivesh Chaudhary" w:date="2025-07-06T11:36:00Z" w16du:dateUtc="2025-07-06T06:06:00Z">
        <w:r w:rsidR="00672764">
          <w:t xml:space="preserve"> </w:t>
        </w:r>
      </w:ins>
      <w:ins w:id="112" w:author="Shivesh Chaudhary" w:date="2025-07-07T19:49:00Z" w16du:dateUtc="2025-07-07T14:19:00Z">
        <w:r w:rsidR="002430D4">
          <w:t xml:space="preserve">1) </w:t>
        </w:r>
      </w:ins>
      <w:ins w:id="113" w:author="Shivesh Chaudhary" w:date="2025-07-06T11:36:00Z" w16du:dateUtc="2025-07-06T06:06:00Z">
        <w:r w:rsidR="00672764">
          <w:t xml:space="preserve">the </w:t>
        </w:r>
      </w:ins>
      <w:ins w:id="114" w:author="Shivesh Chaudhary" w:date="2025-07-06T11:38:00Z" w16du:dateUtc="2025-07-06T06:08:00Z">
        <w:r w:rsidR="00672764">
          <w:t>objective</w:t>
        </w:r>
      </w:ins>
      <w:ins w:id="115" w:author="Shivesh Chaudhary" w:date="2025-07-07T19:50:00Z" w16du:dateUtc="2025-07-07T14:20:00Z">
        <w:r w:rsidR="002430D4">
          <w:t xml:space="preserve"> (</w:t>
        </w:r>
      </w:ins>
      <w:ins w:id="116" w:author="Shivesh Chaudhary" w:date="2025-07-07T19:51:00Z" w16du:dateUtc="2025-07-07T14:21:00Z">
        <w:r w:rsidR="002430D4">
          <w:t>loss) functions</w:t>
        </w:r>
      </w:ins>
      <w:ins w:id="117" w:author="Shivesh Chaudhary" w:date="2025-07-06T11:38:00Z" w16du:dateUtc="2025-07-06T06:08:00Z">
        <w:r w:rsidR="00672764">
          <w:t xml:space="preserve"> that </w:t>
        </w:r>
      </w:ins>
      <w:ins w:id="118" w:author="Shivesh Chaudhary" w:date="2025-07-07T19:51:00Z" w16du:dateUtc="2025-07-07T14:21:00Z">
        <w:r w:rsidR="002430D4">
          <w:t>are</w:t>
        </w:r>
      </w:ins>
      <w:ins w:id="119" w:author="Shivesh Chaudhary" w:date="2025-07-06T11:38:00Z" w16du:dateUtc="2025-07-06T06:08:00Z">
        <w:r w:rsidR="00672764">
          <w:t xml:space="preserve"> optimized for estimating </w:t>
        </w:r>
      </w:ins>
      <w:ins w:id="120" w:author="Shivesh Chaudhary" w:date="2025-07-06T11:36:00Z" w16du:dateUtc="2025-07-06T06:06:00Z">
        <w:r w:rsidR="00672764">
          <w:t xml:space="preserve">correspondence </w:t>
        </w:r>
      </w:ins>
      <w:ins w:id="121" w:author="Shivesh Chaudhary" w:date="2025-07-06T11:38:00Z" w16du:dateUtc="2025-07-06T06:08:00Z">
        <w:r w:rsidR="00672764">
          <w:t>between neurons</w:t>
        </w:r>
      </w:ins>
      <w:ins w:id="122" w:author="Shivesh Chaudhary" w:date="2025-07-06T11:37:00Z" w16du:dateUtc="2025-07-06T06:07:00Z">
        <w:r w:rsidR="00672764">
          <w:t xml:space="preserve">, </w:t>
        </w:r>
      </w:ins>
      <w:ins w:id="123" w:author="Shivesh Chaudhary" w:date="2025-07-07T19:49:00Z" w16du:dateUtc="2025-07-07T14:19:00Z">
        <w:r w:rsidR="002430D4">
          <w:t xml:space="preserve">2) </w:t>
        </w:r>
      </w:ins>
      <w:ins w:id="124" w:author="Shivesh Chaudhary" w:date="2025-07-06T11:37:00Z" w16du:dateUtc="2025-07-06T06:07:00Z">
        <w:r w:rsidR="00672764">
          <w:t>track linking strategies</w:t>
        </w:r>
      </w:ins>
      <w:ins w:id="125" w:author="Shivesh Chaudhary" w:date="2025-07-06T11:38:00Z" w16du:dateUtc="2025-07-06T06:08:00Z">
        <w:r w:rsidR="00672764">
          <w:t xml:space="preserve"> that are used to link</w:t>
        </w:r>
      </w:ins>
      <w:ins w:id="126" w:author="Shivesh Chaudhary" w:date="2025-07-06T11:37:00Z" w16du:dateUtc="2025-07-06T06:07:00Z">
        <w:r w:rsidR="00672764">
          <w:t xml:space="preserve"> </w:t>
        </w:r>
      </w:ins>
      <w:ins w:id="127" w:author="Shivesh Chaudhary" w:date="2025-07-06T11:38:00Z" w16du:dateUtc="2025-07-06T06:08:00Z">
        <w:r w:rsidR="00672764">
          <w:t>tracks across frames,</w:t>
        </w:r>
      </w:ins>
      <w:ins w:id="128" w:author="Shivesh Chaudhary" w:date="2025-07-06T11:56:00Z" w16du:dateUtc="2025-07-06T06:26:00Z">
        <w:r w:rsidR="004C3C00">
          <w:t xml:space="preserve"> </w:t>
        </w:r>
      </w:ins>
      <w:ins w:id="129" w:author="Shivesh Chaudhary" w:date="2025-07-07T19:49:00Z" w16du:dateUtc="2025-07-07T14:19:00Z">
        <w:r w:rsidR="002430D4">
          <w:t xml:space="preserve">3) </w:t>
        </w:r>
      </w:ins>
      <w:ins w:id="130" w:author="Shivesh Chaudhary" w:date="2025-07-07T19:50:00Z" w16du:dateUtc="2025-07-07T14:20:00Z">
        <w:r w:rsidR="002430D4">
          <w:t>noise characteristics of datasets</w:t>
        </w:r>
      </w:ins>
      <w:ins w:id="131" w:author="Shivesh Chaudhary" w:date="2025-07-06T11:39:00Z" w16du:dateUtc="2025-07-06T06:09:00Z">
        <w:r w:rsidR="00672764">
          <w:t xml:space="preserve"> on which the method is tested</w:t>
        </w:r>
      </w:ins>
      <w:ins w:id="132" w:author="Shivesh Chaudhary" w:date="2025-07-06T11:56:00Z" w16du:dateUtc="2025-07-06T06:26:00Z">
        <w:r w:rsidR="004C3C00">
          <w:t xml:space="preserve">, and </w:t>
        </w:r>
      </w:ins>
      <w:ins w:id="133" w:author="Shivesh Chaudhary" w:date="2025-07-07T19:50:00Z" w16du:dateUtc="2025-07-07T14:20:00Z">
        <w:r w:rsidR="002430D4">
          <w:t xml:space="preserve">4) </w:t>
        </w:r>
      </w:ins>
      <w:ins w:id="134" w:author="Shivesh Chaudhary" w:date="2025-07-06T11:56:00Z" w16du:dateUtc="2025-07-06T06:26:00Z">
        <w:r w:rsidR="004C3C00">
          <w:t>accuracy metric</w:t>
        </w:r>
      </w:ins>
      <w:ins w:id="135" w:author="Shivesh Chaudhary" w:date="2025-07-06T14:33:00Z" w16du:dateUtc="2025-07-06T09:03:00Z">
        <w:r w:rsidR="004240D5">
          <w:t>s</w:t>
        </w:r>
      </w:ins>
      <w:ins w:id="136" w:author="Shivesh Chaudhary" w:date="2025-07-06T11:56:00Z" w16du:dateUtc="2025-07-06T06:26:00Z">
        <w:r w:rsidR="004C3C00">
          <w:t xml:space="preserve"> reported</w:t>
        </w:r>
      </w:ins>
      <w:ins w:id="137" w:author="Shivesh Chaudhary" w:date="2025-07-06T11:34:00Z" w16du:dateUtc="2025-07-06T06:04:00Z">
        <w:r w:rsidR="00672764">
          <w:t>.</w:t>
        </w:r>
      </w:ins>
      <w:ins w:id="138" w:author="Shivesh Chaudhary" w:date="2025-07-06T11:40:00Z" w16du:dateUtc="2025-07-06T06:10:00Z">
        <w:r w:rsidR="00672764">
          <w:t xml:space="preserve"> </w:t>
        </w:r>
      </w:ins>
      <w:ins w:id="139" w:author="Shivesh Chaudhary" w:date="2025-07-06T14:33:00Z" w16du:dateUtc="2025-07-06T09:03:00Z">
        <w:r w:rsidR="004240D5">
          <w:t>For example</w:t>
        </w:r>
      </w:ins>
      <w:ins w:id="140" w:author="Shivesh Chaudhary" w:date="2025-07-06T11:40:00Z" w16du:dateUtc="2025-07-06T06:10:00Z">
        <w:r w:rsidR="00672764">
          <w:t xml:space="preserve">. to estimate correspondence between </w:t>
        </w:r>
      </w:ins>
      <w:ins w:id="141" w:author="Shivesh Chaudhary" w:date="2025-07-06T11:41:00Z" w16du:dateUtc="2025-07-06T06:11:00Z">
        <w:r w:rsidR="00672764">
          <w:t xml:space="preserve">cells mainly </w:t>
        </w:r>
      </w:ins>
      <w:ins w:id="142" w:author="Shivesh Chaudhary" w:date="2025-07-06T11:42:00Z" w16du:dateUtc="2025-07-06T06:12:00Z">
        <w:r w:rsidR="00672764">
          <w:t>four</w:t>
        </w:r>
      </w:ins>
      <w:ins w:id="143" w:author="Shivesh Chaudhary" w:date="2025-07-06T11:41:00Z" w16du:dateUtc="2025-07-06T06:11:00Z">
        <w:r w:rsidR="00672764">
          <w:t xml:space="preserve"> types of </w:t>
        </w:r>
      </w:ins>
      <w:ins w:id="144" w:author="Shivesh Chaudhary" w:date="2025-07-07T19:50:00Z" w16du:dateUtc="2025-07-07T14:20:00Z">
        <w:r w:rsidR="002430D4">
          <w:t>objective functions</w:t>
        </w:r>
      </w:ins>
      <w:ins w:id="145" w:author="Shivesh Chaudhary" w:date="2025-07-06T11:41:00Z" w16du:dateUtc="2025-07-06T06:11:00Z">
        <w:r w:rsidR="00672764">
          <w:t xml:space="preserve"> </w:t>
        </w:r>
      </w:ins>
      <w:ins w:id="146" w:author="Shivesh Chaudhary" w:date="2025-07-06T11:42:00Z" w16du:dateUtc="2025-07-06T06:12:00Z">
        <w:r w:rsidR="00672764">
          <w:t>have been used</w:t>
        </w:r>
      </w:ins>
      <w:ins w:id="147" w:author="Shivesh Chaudhary" w:date="2025-07-07T19:52:00Z" w16du:dateUtc="2025-07-07T14:22:00Z">
        <w:r w:rsidR="002430D4">
          <w:t xml:space="preserve"> – </w:t>
        </w:r>
      </w:ins>
    </w:p>
    <w:p w14:paraId="005B55DD" w14:textId="286C0045" w:rsidR="002430D4" w:rsidRDefault="002430D4" w:rsidP="002430D4">
      <w:pPr>
        <w:pStyle w:val="ListParagraph"/>
        <w:widowControl w:val="0"/>
        <w:numPr>
          <w:ilvl w:val="0"/>
          <w:numId w:val="2"/>
        </w:numPr>
        <w:spacing w:before="0" w:after="0" w:line="240" w:lineRule="auto"/>
        <w:rPr>
          <w:ins w:id="148" w:author="Shivesh Chaudhary" w:date="2025-07-07T19:53:00Z" w16du:dateUtc="2025-07-07T14:23:00Z"/>
        </w:rPr>
      </w:pPr>
      <w:ins w:id="149" w:author="Shivesh Chaudhary" w:date="2025-07-07T19:52:00Z" w16du:dateUtc="2025-07-07T14:22:00Z">
        <w:r>
          <w:t>R</w:t>
        </w:r>
      </w:ins>
      <w:ins w:id="150" w:author="Shivesh Chaudhary" w:date="2025-07-06T11:42:00Z" w16du:dateUtc="2025-07-06T06:12:00Z">
        <w:r w:rsidR="00672764">
          <w:t>egistration</w:t>
        </w:r>
      </w:ins>
      <w:ins w:id="151" w:author="Shivesh Chaudhary" w:date="2025-07-06T11:49:00Z" w16du:dateUtc="2025-07-06T06:19:00Z">
        <w:r w:rsidR="00F76A9C">
          <w:t xml:space="preserve"> </w:t>
        </w:r>
      </w:ins>
      <w:ins w:id="152" w:author="Shivesh Chaudhary" w:date="2025-07-07T19:52:00Z" w16du:dateUtc="2025-07-07T14:22:00Z">
        <w:r>
          <w:t xml:space="preserve">– these </w:t>
        </w:r>
      </w:ins>
      <w:ins w:id="153" w:author="Shivesh Chaudhary" w:date="2025-07-07T19:59:00Z" w16du:dateUtc="2025-07-07T14:29:00Z">
        <w:r w:rsidR="00AF2509">
          <w:t xml:space="preserve">methods </w:t>
        </w:r>
      </w:ins>
      <w:ins w:id="154" w:author="Shivesh Chaudhary" w:date="2025-07-07T19:52:00Z" w16du:dateUtc="2025-07-07T14:22:00Z">
        <w:r>
          <w:t>either registe</w:t>
        </w:r>
      </w:ins>
      <w:ins w:id="155" w:author="Shivesh Chaudhary" w:date="2025-07-07T19:59:00Z" w16du:dateUtc="2025-07-07T14:29:00Z">
        <w:r w:rsidR="00AF2509">
          <w:t>r</w:t>
        </w:r>
      </w:ins>
      <w:ins w:id="156" w:author="Shivesh Chaudhary" w:date="2025-07-07T19:52:00Z" w16du:dateUtc="2025-07-07T14:22:00Z">
        <w:r>
          <w:t xml:space="preserve"> </w:t>
        </w:r>
      </w:ins>
      <w:ins w:id="157" w:author="Shivesh Chaudhary" w:date="2025-07-06T11:45:00Z" w16du:dateUtc="2025-07-06T06:15:00Z">
        <w:r w:rsidR="00F76A9C">
          <w:t>point-cloud</w:t>
        </w:r>
      </w:ins>
      <w:ins w:id="158" w:author="Shivesh Chaudhary" w:date="2025-07-06T11:43:00Z" w16du:dateUtc="2025-07-06T06:13:00Z">
        <w:r w:rsidR="00672764">
          <w:fldChar w:fldCharType="begin" w:fldLock="1"/>
        </w:r>
      </w:ins>
      <w:r w:rsidR="00F76A9C">
        <w:instrText>ADDIN CSL_CITATION {"citationItems":[{"id":"ITEM-1","itemData":{"abstract":"Advances in optical neuroimaging techniques now allow neural activity to be recorded with cellular resolution in awake and behaving animals. Brain motion in these recordings pose a unique challenge. The location of individual neurons must be tracked in 3D over time to accurately extract single neuron activity traces. Recordings from small invertebrates like C. elegans are especially challenging because they undergo very large brain motion and deformation during animal movement. Here we present an automated computer vision pipeline to reliably track populations of neurons with single neuron resolution in the brain of a freely moving C. elegans undergoing large motion and deformation. 3D volumetric fluorescent images of the animal's brain are straightened, aligned and registered, and the locations of neurons in the images are found via segmentation. Each neuron is then assigned an identity using a new time-independent machine-learning approach we call Neuron Registration Vector Encoding. In this approach, non-rigid point-set registration is used to match each segmented neuron in each volume with a set of reference volumes taken from throughout the recording. The way each neuron matches with the references defines a feature vector which is clustered to assign an identity to each neuron in each volume. Finally, thin-plate spline interpolation is used to correct errors in segmentation and check consistency of assigned identities. The Neuron Registration Vector Encoding approach proposed here is uniquely well suited for tracking neurons in brains undergoing large deformations. When applied to whole-brain calcium imaging recordings in freely moving C. elegans, this analysis pipeline located 150 neurons for the duration of an 8 minute recording and consistently found more neurons more quickly than manual or semi-automated approaches.","author":[{"dropping-particle":"","family":"Nguyen","given":"Jeffrey P.","non-dropping-particle":"","parse-names":false,"suffix":""},{"dropping-particle":"","family":"Linder","given":"Ashley N.","non-dropping-particle":"","parse-names":false,"suffix":""},{"dropping-particle":"","family":"Plummer","given":"George S.","non-dropping-particle":"","parse-names":false,"suffix":""},{"dropping-particle":"","family":"Shaevitz","given":"Joshua W.","non-dropping-particle":"","parse-names":false,"suffix":""},{"dropping-particle":"","family":"Leifer","given":"Andrew M.","non-dropping-particle":"","parse-names":false,"suffix":""}],"id":"ITEM-1","issued":{"date-parts":[["2016"]]},"title":"Automatically tracking neurons in a moving and deforming brain","type":"article-journal"},"uris":["http://www.mendeley.com/documents/?uuid=7ffb461f-280c-4319-b193-60a521029bc8"]},{"id":"ITEM-2","itemData":{"DOI":"10.7554/eLife.59187","ISSN":"2050-084X","abstract":"Despite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author":[{"dropping-particle":"","family":"Wen","given":"Chentao","non-dropping-particle":"","parse-names":false,"suffix":""},{"dropping-particle":"","family":"Miura","given":"Takuya","non-dropping-particle":"","parse-names":false,"suffix":""},{"dropping-particle":"","family":"Voleti","given":"Venkatakaushik","non-dropping-particle":"","parse-names":false,"suffix":""},{"dropping-particle":"","family":"Yamaguchi","given":"Kazushi","non-dropping-particle":"","parse-names":false,"suffix":""},{"dropping-particle":"","family":"Tsutsumi","given":"Motosuke","non-dropping-particle":"","parse-names":false,"suffix":""},{"dropping-particle":"","family":"Yamamoto","given":"Kei","non-dropping-particle":"","parse-names":false,"suffix":""},{"dropping-particle":"","family":"Otomo","given":"Kohei","non-dropping-particle":"","parse-names":false,"suffix":""},{"dropping-particle":"","family":"Fujie","given":"Yukako","non-dropping-particle":"","parse-names":false,"suffix":""},{"dropping-particle":"","family":"Teramoto","given":"Takayuki","non-dropping-particle":"","parse-names":false,"suffix":""},{"dropping-particle":"","family":"Ishihara","given":"Takeshi","non-dropping-particle":"","parse-names":false,"suffix":""},{"dropping-particle":"","family":"Aoki","given":"Kazuhiro","non-dropping-particle":"","parse-names":false,"suffix":""},{"dropping-particle":"","family":"Nemoto","given":"Tomomi","non-dropping-particle":"","parse-names":false,"suffix":""},{"dropping-particle":"","family":"Hillman","given":"Elizabeth M C","non-dropping-particle":"","parse-names":false,"suffix":""},{"dropping-particle":"","family":"Kimura","given":"Koutarou D","non-dropping-particle":"","parse-names":false,"suffix":""}],"container-title":"eLife","editor":[{"dropping-particle":"","family":"Zimmer","given":"Manuel","non-dropping-particle":"","parse-names":false,"suffix":""},{"dropping-particle":"","family":"Calabrese","given":"Ronald L","non-dropping-particle":"","parse-names":false,"suffix":""}],"id":"ITEM-2","issued":{"date-parts":[["2021"]]},"page":"e59187","publisher":"eLife Sciences Publications, Ltd","title":"3DeeCellTracker, a deep learning-based pipeline for segmenting and tracking cells in 3D time lapse images","type":"article-journal","volume":"10"},"uris":["http://www.mendeley.com/documents/?uuid=9aa899b0-cff7-48ac-bd39-0df3c6904d69"]}],"mendeley":{"formattedCitation":"&lt;sup&gt;49,51&lt;/sup&gt;","plainTextFormattedCitation":"49,51","previouslyFormattedCitation":"&lt;sup&gt;49,51&lt;/sup&gt;"},"properties":{"noteIndex":0},"schema":"https://github.com/citation-style-language/schema/raw/master/csl-citation.json"}</w:instrText>
      </w:r>
      <w:r w:rsidR="00672764">
        <w:fldChar w:fldCharType="separate"/>
      </w:r>
      <w:r w:rsidR="00F76A9C" w:rsidRPr="002430D4">
        <w:rPr>
          <w:noProof/>
          <w:vertAlign w:val="superscript"/>
        </w:rPr>
        <w:t>49,51</w:t>
      </w:r>
      <w:ins w:id="159" w:author="Shivesh Chaudhary" w:date="2025-07-06T11:43:00Z" w16du:dateUtc="2025-07-06T06:13:00Z">
        <w:r w:rsidR="00672764">
          <w:fldChar w:fldCharType="end"/>
        </w:r>
      </w:ins>
      <w:ins w:id="160" w:author="Shivesh Chaudhary" w:date="2025-07-06T11:45:00Z" w16du:dateUtc="2025-07-06T06:15:00Z">
        <w:r w:rsidR="00F76A9C">
          <w:t xml:space="preserve"> </w:t>
        </w:r>
      </w:ins>
      <w:ins w:id="161" w:author="Shivesh Chaudhary" w:date="2025-07-07T19:52:00Z" w16du:dateUtc="2025-07-07T14:22:00Z">
        <w:r>
          <w:t xml:space="preserve">of neurons detected in </w:t>
        </w:r>
      </w:ins>
      <w:ins w:id="162" w:author="Shivesh Chaudhary" w:date="2025-07-07T20:09:00Z" w16du:dateUtc="2025-07-07T14:39:00Z">
        <w:r w:rsidR="00817254">
          <w:t>two frames</w:t>
        </w:r>
      </w:ins>
      <w:ins w:id="163" w:author="Shivesh Chaudhary" w:date="2025-07-07T19:59:00Z" w16du:dateUtc="2025-07-07T14:29:00Z">
        <w:r w:rsidR="00AF2509">
          <w:t xml:space="preserve"> to estimate correspondence</w:t>
        </w:r>
      </w:ins>
      <w:ins w:id="164" w:author="Shivesh Chaudhary" w:date="2025-07-07T19:52:00Z" w16du:dateUtc="2025-07-07T14:22:00Z">
        <w:r>
          <w:t xml:space="preserve"> </w:t>
        </w:r>
      </w:ins>
      <w:ins w:id="165" w:author="Shivesh Chaudhary" w:date="2025-07-07T19:53:00Z" w16du:dateUtc="2025-07-07T14:23:00Z">
        <w:r>
          <w:t>or directly registe</w:t>
        </w:r>
      </w:ins>
      <w:ins w:id="166" w:author="Shivesh Chaudhary" w:date="2025-07-07T19:59:00Z" w16du:dateUtc="2025-07-07T14:29:00Z">
        <w:r w:rsidR="00AF2509">
          <w:t>r</w:t>
        </w:r>
      </w:ins>
      <w:ins w:id="167" w:author="Shivesh Chaudhary" w:date="2025-07-07T19:53:00Z" w16du:dateUtc="2025-07-07T14:23:00Z">
        <w:r>
          <w:t xml:space="preserve"> images</w:t>
        </w:r>
      </w:ins>
      <w:ins w:id="168" w:author="Shivesh Chaudhary" w:date="2025-07-06T11:45:00Z" w16du:dateUtc="2025-07-06T06:15:00Z">
        <w:r w:rsidR="00F76A9C">
          <w:fldChar w:fldCharType="begin" w:fldLock="1"/>
        </w:r>
      </w:ins>
      <w:r w:rsidR="00E33687">
        <w:instrText>ADDIN CSL_CITATION {"citationItems":[{"id":"ITEM-1","itemData":{"ISSN":"1553-734X","author":[{"dropping-particle":"","family":"Ryu","given":"James","non-dropping-particle":"","parse-names":false,"suffix":""},{"dropping-particle":"","family":"Nejatbakhsh","given":"Amin","non-dropping-particle":"","parse-names":false,"suffix":""},{"dropping-particle":"","family":"Torkashvand","given":"Mahdi","non-dropping-particle":"","parse-names":false,"suffix":""},{"dropping-particle":"","family":"Gangadharan","given":"Sahana","non-dropping-particle":"","parse-names":false,"suffix":""},{"dropping-particle":"","family":"Seyedolmohadesin","given":"Maedeh","non-dropping-particle":"","parse-names":false,"suffix":""},{"dropping-particle":"","family":"Kim","given":"Jinmahn","non-dropping-particle":"","parse-names":false,"suffix":""},{"dropping-particle":"","family":"Paninski","given":"Liam","non-dropping-particle":"","parse-names":false,"suffix":""},{"dropping-particle":"","family":"Venkatachalam","given":"Vivek","non-dropping-particle":"","parse-names":false,"suffix":""}],"container-title":"PLOS Computational Biology","id":"ITEM-1","issue":"5","issued":{"date-parts":[["2024"]]},"page":"e1012075","publisher":"Public Library of Science San Francisco, CA USA","title":"Versatile multiple object tracking in sparse 2D/3D videos via deformable image registration","type":"article-journal","volume":"20"},"uris":["http://www.mendeley.com/documents/?uuid=2e8502cf-8c68-4d40-a65d-3d88f848893c"]},{"id":"ITEM-2","itemData":{"author":[{"dropping-particle":"","family":"Atanas","given":"Adam A","non-dropping-particle":"","parse-names":false,"suffix":""},{"dropping-particle":"","family":"Lu","given":"Alicia Kun-Yang","non-dropping-particle":"","parse-names":false,"suffix":""},{"dropping-particle":"","family":"Goodell","given":"Brian","non-dropping-particle":"","parse-names":false,"suffix":""},{"dropping-particle":"","family":"Kim","given":"Jungsoo","non-dropping-particle":"","parse-names":false,"suffix":""},{"dropping-particle":"","family":"Baskoylu","given":"Saba","non-dropping-particle":"","parse-names":false,"suffix":""},{"dropping-particle":"","family":"Kang","given":"Di","non-dropping-particle":"","parse-names":false,"suffix":""},{"dropping-particle":"","family":"Kramer","given":"Talya S","non-dropping-particle":"","parse-names":false,"suffix":""},{"dropping-particle":"","family":"Bueno","given":"Eric","non-dropping-particle":"","parse-names":false,"suffix":""},{"dropping-particle":"","family":"Wan","given":"Flossie K","non-dropping-particle":"","parse-names":false,"suffix":""},{"dropping-particle":"","family":"Cunningham","given":"Karen L","non-dropping-particle":"","parse-names":false,"suffix":""}],"container-title":"bioRxiv","id":"ITEM-2","issued":{"date-parts":[["2024"]]},"page":"2007-2024","publisher":"Cold Spring Harbor Laboratory","title":"Deep Neural Networks to Register and Annotate Cells in Moving and Deforming Nervous Systems","type":"article-journal"},"uris":["http://www.mendeley.com/documents/?uuid=0cb9462e-3517-4635-8b2c-cc64316169ff"]}],"mendeley":{"formattedCitation":"&lt;sup&gt;55,56&lt;/sup&gt;","plainTextFormattedCitation":"55,56","previouslyFormattedCitation":"&lt;sup&gt;55,56&lt;/sup&gt;"},"properties":{"noteIndex":0},"schema":"https://github.com/citation-style-language/schema/raw/master/csl-citation.json"}</w:instrText>
      </w:r>
      <w:r w:rsidR="00F76A9C">
        <w:fldChar w:fldCharType="separate"/>
      </w:r>
      <w:r w:rsidR="00E33687" w:rsidRPr="002430D4">
        <w:rPr>
          <w:noProof/>
          <w:vertAlign w:val="superscript"/>
        </w:rPr>
        <w:t>55,56</w:t>
      </w:r>
      <w:ins w:id="169" w:author="Shivesh Chaudhary" w:date="2025-07-06T11:45:00Z" w16du:dateUtc="2025-07-06T06:15:00Z">
        <w:r w:rsidR="00F76A9C">
          <w:fldChar w:fldCharType="end"/>
        </w:r>
      </w:ins>
    </w:p>
    <w:p w14:paraId="089E95F4" w14:textId="7F2F0B9F" w:rsidR="002430D4" w:rsidRDefault="002430D4" w:rsidP="002430D4">
      <w:pPr>
        <w:pStyle w:val="ListParagraph"/>
        <w:widowControl w:val="0"/>
        <w:numPr>
          <w:ilvl w:val="0"/>
          <w:numId w:val="2"/>
        </w:numPr>
        <w:spacing w:before="0" w:after="0" w:line="240" w:lineRule="auto"/>
        <w:rPr>
          <w:ins w:id="170" w:author="Shivesh Chaudhary" w:date="2025-07-07T19:54:00Z" w16du:dateUtc="2025-07-07T14:24:00Z"/>
        </w:rPr>
      </w:pPr>
      <w:ins w:id="171" w:author="Shivesh Chaudhary" w:date="2025-07-07T19:53:00Z" w16du:dateUtc="2025-07-07T14:23:00Z">
        <w:r>
          <w:t>Q</w:t>
        </w:r>
      </w:ins>
      <w:ins w:id="172" w:author="Shivesh Chaudhary" w:date="2025-07-06T11:42:00Z" w16du:dateUtc="2025-07-06T06:12:00Z">
        <w:r w:rsidR="00672764">
          <w:t>uadratic</w:t>
        </w:r>
      </w:ins>
      <w:ins w:id="173" w:author="Shivesh Chaudhary" w:date="2025-07-06T11:45:00Z" w16du:dateUtc="2025-07-06T06:15:00Z">
        <w:r w:rsidR="00672764">
          <w:fldChar w:fldCharType="begin" w:fldLock="1"/>
        </w:r>
      </w:ins>
      <w:r w:rsidR="00F76A9C">
        <w:instrText>ADDIN CSL_CITATION {"citationItems":[{"id":"ITEM-1","itemData":{"author":[{"dropping-particle":"","family":"Jones","given":"Corinne","non-dropping-particle":"","parse-names":false,"suffix":""},{"dropping-particle":"","family":"Barzegar-Keshteli","given":"Mahsa","non-dropping-particle":"","parse-names":false,"suffix":""},{"dropping-particle":"","family":"Gross","given":"Alice","non-dropping-particle":"","parse-names":false,"suffix":""},{"dropping-particle":"","family":"Obozinski","given":"Guillaume","non-dropping-particle":"","parse-names":false,"suffix":""},{"dropping-particle":"","family":"Rahi","given":"Sahand Jamal","non-dropping-particle":"","parse-names":false,"suffix":""}],"container-title":"bioRxiv","id":"ITEM-1","issued":{"date-parts":[["2023"]]},"page":"2011-2023","publisher":"Cold Spring Harbor Laboratory","title":"A Graph Matching Approach to Tracking Neurons in Freely-Moving C. elegans","type":"article-journal"},"uris":["http://www.mendeley.com/documents/?uuid=4f5e162f-2da1-4499-9ece-b98dfb19ff35"]}],"mendeley":{"formattedCitation":"&lt;sup&gt;53&lt;/sup&gt;","plainTextFormattedCitation":"53","previouslyFormattedCitation":"&lt;sup&gt;53&lt;/sup&gt;"},"properties":{"noteIndex":0},"schema":"https://github.com/citation-style-language/schema/raw/master/csl-citation.json"}</w:instrText>
      </w:r>
      <w:r w:rsidR="00672764">
        <w:fldChar w:fldCharType="separate"/>
      </w:r>
      <w:r w:rsidR="00672764" w:rsidRPr="002430D4">
        <w:rPr>
          <w:noProof/>
          <w:vertAlign w:val="superscript"/>
        </w:rPr>
        <w:t>53</w:t>
      </w:r>
      <w:ins w:id="174" w:author="Shivesh Chaudhary" w:date="2025-07-06T11:45:00Z" w16du:dateUtc="2025-07-06T06:15:00Z">
        <w:r w:rsidR="00672764">
          <w:fldChar w:fldCharType="end"/>
        </w:r>
      </w:ins>
      <w:ins w:id="175" w:author="Shivesh Chaudhary" w:date="2025-07-07T19:53:00Z" w16du:dateUtc="2025-07-07T14:23:00Z">
        <w:r>
          <w:t xml:space="preserve"> – these </w:t>
        </w:r>
      </w:ins>
      <w:ins w:id="176" w:author="Shivesh Chaudhary" w:date="2025-07-07T19:58:00Z" w16du:dateUtc="2025-07-07T14:28:00Z">
        <w:r w:rsidR="00AF2509">
          <w:t>methods</w:t>
        </w:r>
        <w:r w:rsidR="00AF2509">
          <w:fldChar w:fldCharType="begin" w:fldLock="1"/>
        </w:r>
      </w:ins>
      <w:r w:rsidR="00AF2509">
        <w:instrText>ADDIN CSL_CITATION {"citationItems":[{"id":"ITEM-1","itemData":{"author":[{"dropping-particle":"","family":"Jones","given":"Corinne","non-dropping-particle":"","parse-names":false,"suffix":""},{"dropping-particle":"","family":"Barzegar-Keshteli","given":"Mahsa","non-dropping-particle":"","parse-names":false,"suffix":""},{"dropping-particle":"","family":"Gross","given":"Alice","non-dropping-particle":"","parse-names":false,"suffix":""},{"dropping-particle":"","family":"Obozinski","given":"Guillaume","non-dropping-particle":"","parse-names":false,"suffix":""},{"dropping-particle":"","family":"Rahi","given":"Sahand Jamal","non-dropping-particle":"","parse-names":false,"suffix":""}],"container-title":"bioRxiv","id":"ITEM-1","issued":{"date-parts":[["2023"]]},"page":"2011-2023","publisher":"Cold Spring Harbor Laboratory","title":"A Graph Matching Approach to Tracking Neurons in Freely-Moving C. elegans","type":"article-journal"},"uris":["http://www.mendeley.com/documents/?uuid=4f5e162f-2da1-4499-9ece-b98dfb19ff35"]}],"mendeley":{"formattedCitation":"&lt;sup&gt;53&lt;/sup&gt;","plainTextFormattedCitation":"53","previouslyFormattedCitation":"&lt;sup&gt;53&lt;/sup&gt;"},"properties":{"noteIndex":0},"schema":"https://github.com/citation-style-language/schema/raw/master/csl-citation.json"}</w:instrText>
      </w:r>
      <w:r w:rsidR="00AF2509">
        <w:fldChar w:fldCharType="separate"/>
      </w:r>
      <w:r w:rsidR="00AF2509" w:rsidRPr="00AF2509">
        <w:rPr>
          <w:noProof/>
          <w:vertAlign w:val="superscript"/>
        </w:rPr>
        <w:t>53</w:t>
      </w:r>
      <w:ins w:id="177" w:author="Shivesh Chaudhary" w:date="2025-07-07T19:58:00Z" w16du:dateUtc="2025-07-07T14:28:00Z">
        <w:r w:rsidR="00AF2509">
          <w:fldChar w:fldCharType="end"/>
        </w:r>
        <w:r w:rsidR="00AF2509">
          <w:t xml:space="preserve"> </w:t>
        </w:r>
      </w:ins>
      <w:ins w:id="178" w:author="Shivesh Chaudhary" w:date="2025-07-07T19:53:00Z" w16du:dateUtc="2025-07-07T14:23:00Z">
        <w:r>
          <w:t>estimat</w:t>
        </w:r>
      </w:ins>
      <w:ins w:id="179" w:author="Shivesh Chaudhary" w:date="2025-07-07T19:59:00Z" w16du:dateUtc="2025-07-07T14:29:00Z">
        <w:r w:rsidR="00AF2509">
          <w:t>e</w:t>
        </w:r>
      </w:ins>
      <w:ins w:id="180" w:author="Shivesh Chaudhary" w:date="2025-07-07T19:53:00Z" w16du:dateUtc="2025-07-07T14:23:00Z">
        <w:r>
          <w:t xml:space="preserve"> correspondence by matching edges</w:t>
        </w:r>
      </w:ins>
      <w:ins w:id="181" w:author="Shivesh Chaudhary" w:date="2025-07-07T19:54:00Z" w16du:dateUtc="2025-07-07T14:24:00Z">
        <w:r>
          <w:t xml:space="preserve"> between neurons</w:t>
        </w:r>
      </w:ins>
    </w:p>
    <w:p w14:paraId="12B520FF" w14:textId="0E5C8696" w:rsidR="002430D4" w:rsidRDefault="002430D4" w:rsidP="002430D4">
      <w:pPr>
        <w:pStyle w:val="ListParagraph"/>
        <w:widowControl w:val="0"/>
        <w:numPr>
          <w:ilvl w:val="0"/>
          <w:numId w:val="2"/>
        </w:numPr>
        <w:spacing w:before="0" w:after="0" w:line="240" w:lineRule="auto"/>
        <w:rPr>
          <w:ins w:id="182" w:author="Shivesh Chaudhary" w:date="2025-07-07T20:10:00Z" w16du:dateUtc="2025-07-07T14:40:00Z"/>
        </w:rPr>
      </w:pPr>
      <w:ins w:id="183" w:author="Shivesh Chaudhary" w:date="2025-07-07T19:54:00Z" w16du:dateUtc="2025-07-07T14:24:00Z">
        <w:r>
          <w:t>H</w:t>
        </w:r>
      </w:ins>
      <w:ins w:id="184" w:author="Shivesh Chaudhary" w:date="2025-07-06T11:42:00Z" w16du:dateUtc="2025-07-06T06:12:00Z">
        <w:r w:rsidR="00672764">
          <w:t>ybrid</w:t>
        </w:r>
      </w:ins>
      <w:ins w:id="185" w:author="Shivesh Chaudhary" w:date="2025-07-07T19:54:00Z" w16du:dateUtc="2025-07-07T14:24:00Z">
        <w:r>
          <w:t xml:space="preserve"> – these methods</w:t>
        </w:r>
      </w:ins>
      <w:ins w:id="186" w:author="Shivesh Chaudhary" w:date="2025-07-07T19:55:00Z" w16du:dateUtc="2025-07-07T14:25:00Z">
        <w:r>
          <w:fldChar w:fldCharType="begin" w:fldLock="1"/>
        </w:r>
      </w:ins>
      <w:r>
        <w:instrText>ADDIN CSL_CITATION {"citationItems":[{"id":"ITEM-1","itemData":{"DOI":"10.1093/bioinformatics/btu271","ISSN":"1367-4811","PMID":"24932004","abstract":"MOTIVATION Automated fluorescence microscopes produce massive amounts of images observing cells, often in four dimensions of space and time. This study addresses two tasks of time-lapse imaging analyses; detection and tracking of the many imaged cells, and it is especially intended for 4D live-cell imaging of neuronal nuclei of Caenorhabditis elegans. The cells of interest appear as slightly deformed ellipsoidal forms. They are densely distributed, and move rapidly in a series of 3D images. Thus, existing tracking methods often fail because more than one tracker will follow the same target or a tracker transits from one to other of different targets during rapid moves. RESULTS The present method begins by performing the kernel density estimation in order to convert each 3D image into a smooth, continuous function. The cell bodies in the image are assumed to lie in the regions near the multiple local maxima of the density function. The tasks of detecting and tracking the cells are then addressed with two hill-climbing algorithms. The positions of the trackers are initialized by applying the cell-detection method to an image in the first frame. The tracking method keeps attacking them to near the local maxima in each subsequent image. To prevent the tracker from following multiple cells, we use a Markov random field (MRF) to model the spatial and temporal covariation of the cells and to maximize the image forces and the MRF-induced constraint on the trackers. The tracking procedure is demonstrated with dynamic 3D images that each contain &gt;100 neurons of C.elegans. AVAILABILITY http://daweb.ism.ac.jp/yoshidalab/crest/ismb2014 SUPPLEMENTARY INFORMATION: Supplementary data are available at http://daweb.ism.ac.jp/yoshidalab/crest/ismb2014","author":[{"dropping-particle":"","family":"Tokunaga","given":"Terumasa","non-dropping-particle":"","parse-names":false,"suffix":""},{"dropping-particle":"","family":"Hirose","given":"Osamu","non-dropping-particle":"","parse-names":false,"suffix":""},{"dropping-particle":"","family":"Kawaguchi","given":"Shotaro","non-dropping-particle":"","parse-names":false,"suffix":""},{"dropping-particle":"","family":"Toyoshima","given":"Yu","non-dropping-particle":"","parse-names":false,"suffix":""},{"dropping-particle":"","family":"Teramoto","given":"Takayuki","non-dropping-particle":"","parse-names":false,"suffix":""},{"dropping-particle":"","family":"Ikebata","given":"Hisa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Bioinformatics (Oxford, England)","id":"ITEM-1","issue":"12","issued":{"date-parts":[["2014"]]},"page":"i43-51","title":"Automated detection and tracking of many cells by using 4D live-cell imaging data.","type":"article-journal","volume":"30"},"uris":["http://www.mendeley.com/documents/?uuid=842630b5-3390-4514-9677-d7d0b717cd79"]},{"id":"ITEM-2","itemData":{"DOI":"10.1109/TCBB.2017.2782255","ISSN":"15579964","PMID":"29990224","abstract":"Tracking many cells in time-lapse 3D image sequences is an important challenging task of bioimage informatics. Motivated by a study of brain-wide 4D imaging of neural activity in C. elegans, we present a new method of multi-cell tracking. Data types to which the method is applicable are characterized as follows: (i) cells are imaged as globular-like objects, (ii) it is difficult to distinguish cells on the basis of shape and size only, (iii) the number of imaged cells in the several-hundred range, (iv) movements of nearly-located cells are strongly correlated, and (v) cells do not divide. We developed a tracking software suite that we call SPF-CellTracker. Incorporating dependency on the cells' movements into the prediction model is the key for reducing the tracking errors: the cell switching and the coalescence of the tracked positions. We model the target cells' correlated movements as a Markov random field and we also derive a fast computation algorithm, which we call spatial particle filter. With the live-imaging data of the nuclei of C. elegans neurons in which approximately 120 nuclei of neurons were imaged, the proposed method demonstrated improved accuracy compared to the standard particle filter and the method developed by Tokunaga et al. (2014).","author":[{"dropping-particle":"","family":"Hirose","given":"Osamu","non-dropping-particle":"","parse-names":false,"suffix":""},{"dropping-particle":"","family":"Kawaguchi","given":"Shotaro","non-dropping-particle":"","parse-names":false,"suffix":""},{"dropping-particle":"","family":"Tokunaga","given":"Terumasa","non-dropping-particle":"","parse-names":false,"suffix":""},{"dropping-particle":"","family":"Toyoshima","given":"Yu","non-dropping-particle":"","parse-names":false,"suffix":""},{"dropping-particle":"","family":"Teramoto","given":"Takayu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IEEE/ACM Transactions on Computational Biology and Bioinformatics","id":"ITEM-2","issue":"6","issued":{"date-parts":[["2018"]]},"page":"1822-1831","title":"SPF-CellTracker: Tracking Multiple Cells with Strongly-Correlated Moves Using a Spatial Particle Filter","type":"article-journal","volume":"15"},"uris":["http://www.mendeley.com/documents/?uuid=59bbed8a-78c0-453e-be94-0f9afb971c77"]},{"id":"ITEM-3","itemData":{"author":[{"dropping-particle":"","family":"Chaudhary","given":"Shivesh","non-dropping-particle":"","parse-names":false,"suffix":""},{"dropping-particle":"","family":"Lu","given":"Hang","non-dropping-particle":"","parse-names":false,"suffix":""}],"container-title":"Workshop on Worm Neural Information Processing, 31st Conference on Neural Information Processing Systems (NIPS 2017), Long Beach, CA, USA","id":"ITEM-3","issue":"August","issued":{"date-parts":[["2018"]]},"title":"Point-set registration framework with Conditional Random Fields for automatic tracking of neurons in C . elegans whole-brain videos Point-set registration framework with Conditional Random Fields for automatic tracking of neurons in C . elegans whole-brai","type":"article-journal"},"uris":["http://www.mendeley.com/documents/?uuid=f4dca232-ee31-4a1e-8761-e3679a0e8e3b"]}],"mendeley":{"formattedCitation":"&lt;sup&gt;47,48,50&lt;/sup&gt;","plainTextFormattedCitation":"47,48,50","previouslyFormattedCitation":"&lt;sup&gt;47,48,50&lt;/sup&gt;"},"properties":{"noteIndex":0},"schema":"https://github.com/citation-style-language/schema/raw/master/csl-citation.json"}</w:instrText>
      </w:r>
      <w:ins w:id="187" w:author="Shivesh Chaudhary" w:date="2025-07-07T19:55:00Z" w16du:dateUtc="2025-07-07T14:25:00Z">
        <w:r>
          <w:fldChar w:fldCharType="separate"/>
        </w:r>
        <w:r w:rsidRPr="002430D4">
          <w:rPr>
            <w:noProof/>
            <w:vertAlign w:val="superscript"/>
          </w:rPr>
          <w:t>47,48,50</w:t>
        </w:r>
        <w:r>
          <w:fldChar w:fldCharType="end"/>
        </w:r>
      </w:ins>
      <w:ins w:id="188" w:author="Shivesh Chaudhary" w:date="2025-07-07T19:54:00Z" w16du:dateUtc="2025-07-07T14:24:00Z">
        <w:r>
          <w:t xml:space="preserve"> </w:t>
        </w:r>
      </w:ins>
      <w:ins w:id="189" w:author="Shivesh Chaudhary" w:date="2025-07-06T12:33:00Z" w16du:dateUtc="2025-07-06T07:03:00Z">
        <w:r w:rsidR="00E33687">
          <w:t>combin</w:t>
        </w:r>
      </w:ins>
      <w:ins w:id="190" w:author="Shivesh Chaudhary" w:date="2025-07-07T19:54:00Z" w16du:dateUtc="2025-07-07T14:24:00Z">
        <w:r>
          <w:t>e</w:t>
        </w:r>
      </w:ins>
      <w:ins w:id="191" w:author="Shivesh Chaudhary" w:date="2025-07-06T12:33:00Z" w16du:dateUtc="2025-07-06T07:03:00Z">
        <w:r w:rsidR="00E33687">
          <w:t xml:space="preserve"> registration </w:t>
        </w:r>
      </w:ins>
      <w:ins w:id="192" w:author="Shivesh Chaudhary" w:date="2025-07-07T19:54:00Z" w16du:dateUtc="2025-07-07T14:24:00Z">
        <w:r>
          <w:t xml:space="preserve">objective </w:t>
        </w:r>
      </w:ins>
      <w:ins w:id="193" w:author="Shivesh Chaudhary" w:date="2025-07-06T12:33:00Z" w16du:dateUtc="2025-07-06T07:03:00Z">
        <w:r w:rsidR="00E33687">
          <w:t xml:space="preserve">and quadratic </w:t>
        </w:r>
      </w:ins>
      <w:ins w:id="194" w:author="Shivesh Chaudhary" w:date="2025-07-07T19:55:00Z" w16du:dateUtc="2025-07-07T14:25:00Z">
        <w:r>
          <w:t>edge matching objective</w:t>
        </w:r>
      </w:ins>
    </w:p>
    <w:p w14:paraId="6CBCBF98" w14:textId="66336D8D" w:rsidR="00817254" w:rsidRDefault="00817254" w:rsidP="00817254">
      <w:pPr>
        <w:pStyle w:val="ListParagraph"/>
        <w:widowControl w:val="0"/>
        <w:numPr>
          <w:ilvl w:val="0"/>
          <w:numId w:val="2"/>
        </w:numPr>
        <w:spacing w:before="0" w:after="0" w:line="240" w:lineRule="auto"/>
        <w:rPr>
          <w:ins w:id="195" w:author="Shivesh Chaudhary" w:date="2025-07-07T20:10:00Z" w16du:dateUtc="2025-07-07T14:40:00Z"/>
        </w:rPr>
      </w:pPr>
      <w:ins w:id="196" w:author="Shivesh Chaudhary" w:date="2025-07-07T20:10:00Z" w16du:dateUtc="2025-07-07T14:40:00Z">
        <w:r>
          <w:t>Similarity Prediction – these methods</w:t>
        </w:r>
        <w:r>
          <w:fldChar w:fldCharType="begin" w:fldLock="1"/>
        </w:r>
      </w:ins>
      <w:r>
        <w:instrText>ADDIN CSL_CITATION {"citationItems":[{"id":"ITEM-1","itemData":{"DOI":"10.7554/eLife.59187","ISSN":"2050-084X","abstract":"Despite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author":[{"dropping-particle":"","family":"Wen","given":"Chentao","non-dropping-particle":"","parse-names":false,"suffix":""},{"dropping-particle":"","family":"Miura","given":"Takuya","non-dropping-particle":"","parse-names":false,"suffix":""},{"dropping-particle":"","family":"Voleti","given":"Venkatakaushik","non-dropping-particle":"","parse-names":false,"suffix":""},{"dropping-particle":"","family":"Yamaguchi","given":"Kazushi","non-dropping-particle":"","parse-names":false,"suffix":""},{"dropping-particle":"","family":"Tsutsumi","given":"Motosuke","non-dropping-particle":"","parse-names":false,"suffix":""},{"dropping-particle":"","family":"Yamamoto","given":"Kei","non-dropping-particle":"","parse-names":false,"suffix":""},{"dropping-particle":"","family":"Otomo","given":"Kohei","non-dropping-particle":"","parse-names":false,"suffix":""},{"dropping-particle":"","family":"Fujie","given":"Yukako","non-dropping-particle":"","parse-names":false,"suffix":""},{"dropping-particle":"","family":"Teramoto","given":"Takayuki","non-dropping-particle":"","parse-names":false,"suffix":""},{"dropping-particle":"","family":"Ishihara","given":"Takeshi","non-dropping-particle":"","parse-names":false,"suffix":""},{"dropping-particle":"","family":"Aoki","given":"Kazuhiro","non-dropping-particle":"","parse-names":false,"suffix":""},{"dropping-particle":"","family":"Nemoto","given":"Tomomi","non-dropping-particle":"","parse-names":false,"suffix":""},{"dropping-particle":"","family":"Hillman","given":"Elizabeth M C","non-dropping-particle":"","parse-names":false,"suffix":""},{"dropping-particle":"","family":"Kimura","given":"Koutarou D","non-dropping-particle":"","parse-names":false,"suffix":""}],"container-title":"eLife","editor":[{"dropping-particle":"","family":"Zimmer","given":"Manuel","non-dropping-particle":"","parse-names":false,"suffix":""},{"dropping-particle":"","family":"Calabrese","given":"Ronald L","non-dropping-particle":"","parse-names":false,"suffix":""}],"id":"ITEM-1","issued":{"date-parts":[["2021"]]},"page":"e59187","publisher":"eLife Sciences Publications, Ltd","title":"3DeeCellTracker, a deep learning-based pipeline for segmenting and tracking cells in 3D time lapse images","type":"article-journal","volume":"10"},"uris":["http://www.mendeley.com/documents/?uuid=9aa899b0-cff7-48ac-bd39-0df3c6904d69"]},{"id":"ITEM-2","itemData":{"DOI":"10.7554/eLife.66410","ISSN":"2050084X","PMID":"34259623","abstract":"We present an automated method to track and identify neurons in C. elegans, called “fast Deep Neural Correspondence” or fDNC, based on the transformer network architecture. The model is trained once on empirically derived semi-synthetic data and then predicts neural correspondence across held-out real animals. The same pre-trained model both tracks neurons across time and identifies corresponding neurons across individuals. Performance is evaluated against hand-annotated datasets, including NeuroPAL [1]. Using only position information, the method achieves 79.1% accuracy at tracking neurons within an individual and 64.1% accuracy at identifying neurons across individuals. Accuracy at identifying neurons across individuals is even higher (78.2%) when the model is applied to a dataset published by another group [2]. Accuracy reaches 74.7% on our dataset when using color information from NeuroPAL. Unlike previous methods, fDNC does not require straightening or transforming the animal into a canonical coordinate system. The method is fast and predicts correspondence in 10 ms making it suitable for future real-time applications.","author":[{"dropping-particle":"","family":"Yu","given":"Xinwei","non-dropping-particle":"","parse-names":false,"suffix":""},{"dropping-particle":"","family":"Creamer","given":"Matthew S.","non-dropping-particle":"","parse-names":false,"suffix":""},{"dropping-particle":"","family":"Randi","given":"Francesco","non-dropping-particle":"","parse-names":false,"suffix":""},{"dropping-particle":"","family":"Sharma","given":"Anuj K.","non-dropping-particle":"","parse-names":false,"suffix":""},{"dropping-particle":"","family":"Linderman","given":"Scott W.","non-dropping-particle":"","parse-names":false,"suffix":""},{"dropping-particle":"","family":"Leifer","given":"Andrew M.","non-dropping-particle":"","parse-names":false,"suffix":""}],"container-title":"eLife","id":"ITEM-2","issued":{"date-parts":[["2021"]]},"title":"Wfast deep neural correspondence for tracking and identifying neurons in c. Elegans using semi-synthetic training","type":"article-journal"},"uris":["http://www.mendeley.com/documents/?uuid=ced93565-552b-452f-8490-f24109e31d01"]}],"mendeley":{"formattedCitation":"&lt;sup&gt;51,52&lt;/sup&gt;","plainTextFormattedCitation":"51,52","previouslyFormattedCitation":"&lt;sup&gt;51,52&lt;/sup&gt;"},"properties":{"noteIndex":0},"schema":"https://github.com/citation-style-language/schema/raw/master/csl-citation.json"}</w:instrText>
      </w:r>
      <w:ins w:id="197" w:author="Shivesh Chaudhary" w:date="2025-07-07T20:10:00Z" w16du:dateUtc="2025-07-07T14:40:00Z">
        <w:r>
          <w:fldChar w:fldCharType="separate"/>
        </w:r>
      </w:ins>
      <w:r w:rsidRPr="00817254">
        <w:rPr>
          <w:noProof/>
          <w:vertAlign w:val="superscript"/>
        </w:rPr>
        <w:t>51,52</w:t>
      </w:r>
      <w:ins w:id="198" w:author="Shivesh Chaudhary" w:date="2025-07-07T20:10:00Z" w16du:dateUtc="2025-07-07T14:40:00Z">
        <w:r>
          <w:fldChar w:fldCharType="end"/>
        </w:r>
        <w:r>
          <w:t xml:space="preserve"> predict similarity between neurons across two frames to estimate correspondence. </w:t>
        </w:r>
      </w:ins>
    </w:p>
    <w:p w14:paraId="7DEB5EF1" w14:textId="1FC48613" w:rsidR="00AF2509" w:rsidRDefault="00AF2509" w:rsidP="00AF2509">
      <w:pPr>
        <w:pStyle w:val="ListParagraph"/>
        <w:widowControl w:val="0"/>
        <w:numPr>
          <w:ilvl w:val="0"/>
          <w:numId w:val="2"/>
        </w:numPr>
        <w:spacing w:before="0" w:after="0" w:line="240" w:lineRule="auto"/>
        <w:rPr>
          <w:ins w:id="199" w:author="Shivesh Chaudhary" w:date="2025-07-07T20:03:00Z" w16du:dateUtc="2025-07-07T14:33:00Z"/>
        </w:rPr>
      </w:pPr>
      <w:ins w:id="200" w:author="Shivesh Chaudhary" w:date="2025-07-07T20:07:00Z" w16du:dateUtc="2025-07-07T14:37:00Z">
        <w:r>
          <w:t xml:space="preserve">Identity </w:t>
        </w:r>
      </w:ins>
      <w:ins w:id="201" w:author="Shivesh Chaudhary" w:date="2025-07-07T19:56:00Z" w16du:dateUtc="2025-07-07T14:26:00Z">
        <w:r w:rsidR="002430D4">
          <w:t>P</w:t>
        </w:r>
      </w:ins>
      <w:ins w:id="202" w:author="Shivesh Chaudhary" w:date="2025-07-06T11:42:00Z" w16du:dateUtc="2025-07-06T06:12:00Z">
        <w:r w:rsidR="00672764">
          <w:t>redic</w:t>
        </w:r>
      </w:ins>
      <w:ins w:id="203" w:author="Shivesh Chaudhary" w:date="2025-07-06T11:43:00Z" w16du:dateUtc="2025-07-06T06:13:00Z">
        <w:r w:rsidR="00672764">
          <w:t>tion</w:t>
        </w:r>
      </w:ins>
      <w:ins w:id="204" w:author="Shivesh Chaudhary" w:date="2025-07-07T19:56:00Z" w16du:dateUtc="2025-07-07T14:26:00Z">
        <w:r w:rsidR="002430D4">
          <w:t xml:space="preserve"> – these methods</w:t>
        </w:r>
      </w:ins>
      <w:ins w:id="205" w:author="Shivesh Chaudhary" w:date="2025-07-06T11:48:00Z" w16du:dateUtc="2025-07-06T06:18:00Z">
        <w:r w:rsidR="00F76A9C">
          <w:fldChar w:fldCharType="begin" w:fldLock="1"/>
        </w:r>
      </w:ins>
      <w:r w:rsidR="00817254">
        <w:instrText>ADDIN CSL_CITATION {"citationItems":[{"id":"ITEM-1","itemData":{"ISSN":"1548-7091","author":[{"dropping-particle":"","family":"Park","given":"Core Francisco","non-dropping-particle":"","parse-names":false,"suffix":""},{"dropping-particle":"","family":"Barzegar-Keshteli","given":"Mahsa","non-dropping-particle":"","parse-names":false,"suffix":""},{"dropping-particle":"","family":"Korchagina","given":"Kseniia","non-dropping-particle":"","parse-names":false,"suffix":""},{"dropping-particle":"","family":"Delrocq","given":"Ariane","non-dropping-particle":"","parse-names":false,"suffix":""},{"dropping-particle":"","family":"Susoy","given":"Vladislav","non-dropping-particle":"","parse-names":false,"suffix":""},{"dropping-particle":"","family":"Jones","given":"Corinne L","non-dropping-particle":"","parse-names":false,"suffix":""},{"dropping-particle":"","family":"Samuel","given":"Aravinthan D T","non-dropping-particle":"","parse-names":false,"suffix":""},{"dropping-particle":"","family":"Rahi","given":"Sahand Jamal","non-dropping-particle":"","parse-names":false,"suffix":""}],"container-title":"Nature Methods","id":"ITEM-1","issue":"1","issued":{"date-parts":[["2024"]]},"page":"142-149","publisher":"Nature Publishing Group US New York","title":"Automated neuron tracking inside moving and deforming C. elegans using deep learning and targeted augmentation","type":"article-journal","volume":"21"},"uris":["http://www.mendeley.com/documents/?uuid=b3b2c073-5a64-4a54-a87a-63ab66352fb4"]}],"mendeley":{"formattedCitation":"&lt;sup&gt;54&lt;/sup&gt;","plainTextFormattedCitation":"54","previouslyFormattedCitation":"&lt;sup&gt;54&lt;/sup&gt;"},"properties":{"noteIndex":0},"schema":"https://github.com/citation-style-language/schema/raw/master/csl-citation.json"}</w:instrText>
      </w:r>
      <w:r w:rsidR="00F76A9C">
        <w:fldChar w:fldCharType="separate"/>
      </w:r>
      <w:r w:rsidR="00817254" w:rsidRPr="00817254">
        <w:rPr>
          <w:noProof/>
          <w:vertAlign w:val="superscript"/>
        </w:rPr>
        <w:t>54</w:t>
      </w:r>
      <w:ins w:id="206" w:author="Shivesh Chaudhary" w:date="2025-07-06T11:48:00Z" w16du:dateUtc="2025-07-06T06:18:00Z">
        <w:r w:rsidR="00F76A9C">
          <w:fldChar w:fldCharType="end"/>
        </w:r>
      </w:ins>
      <w:ins w:id="207" w:author="Shivesh Chaudhary" w:date="2025-07-07T19:56:00Z" w16du:dateUtc="2025-07-07T14:26:00Z">
        <w:r w:rsidR="002430D4">
          <w:t xml:space="preserve"> predict</w:t>
        </w:r>
      </w:ins>
      <w:ins w:id="208" w:author="Shivesh Chaudhary" w:date="2025-07-07T20:11:00Z" w16du:dateUtc="2025-07-07T14:41:00Z">
        <w:r w:rsidR="00817254">
          <w:t xml:space="preserve"> identity of neurons across all frames thus automatically establishing correspondence</w:t>
        </w:r>
      </w:ins>
      <w:ins w:id="209" w:author="Shivesh Chaudhary" w:date="2025-07-06T11:51:00Z" w16du:dateUtc="2025-07-06T06:21:00Z">
        <w:r w:rsidR="00F76A9C">
          <w:t>.</w:t>
        </w:r>
      </w:ins>
      <w:ins w:id="210" w:author="Shivesh Chaudhary" w:date="2025-07-07T20:03:00Z" w16du:dateUtc="2025-07-07T14:33:00Z">
        <w:r>
          <w:t xml:space="preserve"> </w:t>
        </w:r>
      </w:ins>
    </w:p>
    <w:p w14:paraId="46CEDFD3" w14:textId="77777777" w:rsidR="00AF2509" w:rsidRDefault="00AF2509" w:rsidP="00AF2509">
      <w:pPr>
        <w:widowControl w:val="0"/>
        <w:spacing w:before="0" w:after="0" w:line="240" w:lineRule="auto"/>
        <w:ind w:firstLine="720"/>
        <w:rPr>
          <w:ins w:id="211" w:author="Shivesh Chaudhary" w:date="2025-07-07T20:04:00Z" w16du:dateUtc="2025-07-07T14:34:00Z"/>
        </w:rPr>
      </w:pPr>
    </w:p>
    <w:p w14:paraId="46A46A3A" w14:textId="7511CC13" w:rsidR="00AF2509" w:rsidRDefault="00E33687">
      <w:pPr>
        <w:widowControl w:val="0"/>
        <w:spacing w:before="0" w:after="0" w:line="240" w:lineRule="auto"/>
        <w:ind w:firstLine="720"/>
        <w:rPr>
          <w:ins w:id="212" w:author="Shivesh Chaudhary" w:date="2025-07-07T20:03:00Z" w16du:dateUtc="2025-07-07T14:33:00Z"/>
        </w:rPr>
        <w:pPrChange w:id="213" w:author="Shivesh Chaudhary" w:date="2025-07-07T20:03:00Z" w16du:dateUtc="2025-07-07T14:33:00Z">
          <w:pPr>
            <w:widowControl w:val="0"/>
            <w:spacing w:before="0" w:after="0" w:line="240" w:lineRule="auto"/>
            <w:ind w:left="360"/>
          </w:pPr>
        </w:pPrChange>
      </w:pPr>
      <w:ins w:id="214" w:author="Shivesh Chaudhary" w:date="2025-07-06T12:36:00Z" w16du:dateUtc="2025-07-06T07:06:00Z">
        <w:r>
          <w:t>Similarly</w:t>
        </w:r>
      </w:ins>
      <w:ins w:id="215" w:author="Shivesh Chaudhary" w:date="2025-07-06T11:51:00Z" w16du:dateUtc="2025-07-06T06:21:00Z">
        <w:r w:rsidR="00F76A9C">
          <w:t xml:space="preserve">, </w:t>
        </w:r>
      </w:ins>
      <w:ins w:id="216" w:author="Shivesh Chaudhary" w:date="2025-07-06T11:52:00Z" w16du:dateUtc="2025-07-06T06:22:00Z">
        <w:r w:rsidR="00F76A9C">
          <w:t xml:space="preserve">to link tracks </w:t>
        </w:r>
      </w:ins>
      <w:ins w:id="217" w:author="Shivesh Chaudhary" w:date="2025-07-06T11:53:00Z" w16du:dateUtc="2025-07-06T06:23:00Z">
        <w:r w:rsidR="00F76A9C">
          <w:t xml:space="preserve">temporally </w:t>
        </w:r>
      </w:ins>
      <w:ins w:id="218" w:author="Shivesh Chaudhary" w:date="2025-07-06T11:52:00Z" w16du:dateUtc="2025-07-06T06:22:00Z">
        <w:r w:rsidR="00F76A9C">
          <w:t xml:space="preserve">across frames mainly </w:t>
        </w:r>
      </w:ins>
      <w:ins w:id="219" w:author="Shivesh Chaudhary" w:date="2025-07-06T12:36:00Z" w16du:dateUtc="2025-07-06T07:06:00Z">
        <w:r>
          <w:t>four</w:t>
        </w:r>
      </w:ins>
      <w:ins w:id="220" w:author="Shivesh Chaudhary" w:date="2025-07-06T11:52:00Z" w16du:dateUtc="2025-07-06T06:22:00Z">
        <w:r w:rsidR="00F76A9C">
          <w:t xml:space="preserve"> types of strategies have been</w:t>
        </w:r>
      </w:ins>
    </w:p>
    <w:p w14:paraId="1751C5FE" w14:textId="77777777" w:rsidR="00AF2509" w:rsidRDefault="00F76A9C" w:rsidP="00AF2509">
      <w:pPr>
        <w:widowControl w:val="0"/>
        <w:spacing w:before="0" w:after="0" w:line="240" w:lineRule="auto"/>
        <w:rPr>
          <w:ins w:id="221" w:author="Shivesh Chaudhary" w:date="2025-07-07T20:04:00Z" w16du:dateUtc="2025-07-07T14:34:00Z"/>
        </w:rPr>
      </w:pPr>
      <w:ins w:id="222" w:author="Shivesh Chaudhary" w:date="2025-07-06T11:52:00Z" w16du:dateUtc="2025-07-06T06:22:00Z">
        <w:r>
          <w:t xml:space="preserve">used </w:t>
        </w:r>
      </w:ins>
      <w:ins w:id="223" w:author="Shivesh Chaudhary" w:date="2025-07-06T11:53:00Z" w16du:dateUtc="2025-07-06T06:23:00Z">
        <w:r>
          <w:t>–</w:t>
        </w:r>
      </w:ins>
    </w:p>
    <w:p w14:paraId="10387052" w14:textId="20BFDDD5" w:rsidR="00AF2509" w:rsidRDefault="00AF2509" w:rsidP="00AF2509">
      <w:pPr>
        <w:pStyle w:val="ListParagraph"/>
        <w:widowControl w:val="0"/>
        <w:numPr>
          <w:ilvl w:val="0"/>
          <w:numId w:val="3"/>
        </w:numPr>
        <w:spacing w:before="0" w:after="0" w:line="240" w:lineRule="auto"/>
        <w:rPr>
          <w:ins w:id="224" w:author="Shivesh Chaudhary" w:date="2025-07-07T20:04:00Z" w16du:dateUtc="2025-07-07T14:34:00Z"/>
        </w:rPr>
      </w:pPr>
      <w:ins w:id="225" w:author="Shivesh Chaudhary" w:date="2025-07-07T20:04:00Z" w16du:dateUtc="2025-07-07T14:34:00Z">
        <w:r>
          <w:t>S</w:t>
        </w:r>
      </w:ins>
      <w:ins w:id="226" w:author="Shivesh Chaudhary" w:date="2025-07-06T11:52:00Z" w16du:dateUtc="2025-07-06T06:22:00Z">
        <w:r w:rsidR="00F76A9C">
          <w:t>equential</w:t>
        </w:r>
      </w:ins>
      <w:ins w:id="227" w:author="Shivesh Chaudhary" w:date="2025-07-07T20:04:00Z" w16du:dateUtc="2025-07-07T14:34:00Z">
        <w:r>
          <w:t xml:space="preserve"> – in these methods</w:t>
        </w:r>
      </w:ins>
      <w:ins w:id="228" w:author="Shivesh Chaudhary" w:date="2025-07-06T11:54:00Z" w16du:dateUtc="2025-07-06T06:24:00Z">
        <w:r w:rsidR="00F76A9C">
          <w:fldChar w:fldCharType="begin" w:fldLock="1"/>
        </w:r>
      </w:ins>
      <w:r w:rsidR="003A7C8F">
        <w:instrText>ADDIN CSL_CITATION {"citationItems":[{"id":"ITEM-1","itemData":{"DOI":"10.1093/bioinformatics/btu271","ISSN":"1367-4811","PMID":"24932004","abstract":"MOTIVATION Automated fluorescence microscopes produce massive amounts of images observing cells, often in four dimensions of space and time. This study addresses two tasks of time-lapse imaging analyses; detection and tracking of the many imaged cells, and it is especially intended for 4D live-cell imaging of neuronal nuclei of Caenorhabditis elegans. The cells of interest appear as slightly deformed ellipsoidal forms. They are densely distributed, and move rapidly in a series of 3D images. Thus, existing tracking methods often fail because more than one tracker will follow the same target or a tracker transits from one to other of different targets during rapid moves. RESULTS The present method begins by performing the kernel density estimation in order to convert each 3D image into a smooth, continuous function. The cell bodies in the image are assumed to lie in the regions near the multiple local maxima of the density function. The tasks of detecting and tracking the cells are then addressed with two hill-climbing algorithms. The positions of the trackers are initialized by applying the cell-detection method to an image in the first frame. The tracking method keeps attacking them to near the local maxima in each subsequent image. To prevent the tracker from following multiple cells, we use a Markov random field (MRF) to model the spatial and temporal covariation of the cells and to maximize the image forces and the MRF-induced constraint on the trackers. The tracking procedure is demonstrated with dynamic 3D images that each contain &gt;100 neurons of C.elegans. AVAILABILITY http://daweb.ism.ac.jp/yoshidalab/crest/ismb2014 SUPPLEMENTARY INFORMATION: Supplementary data are available at http://daweb.ism.ac.jp/yoshidalab/crest/ismb2014","author":[{"dropping-particle":"","family":"Tokunaga","given":"Terumasa","non-dropping-particle":"","parse-names":false,"suffix":""},{"dropping-particle":"","family":"Hirose","given":"Osamu","non-dropping-particle":"","parse-names":false,"suffix":""},{"dropping-particle":"","family":"Kawaguchi","given":"Shotaro","non-dropping-particle":"","parse-names":false,"suffix":""},{"dropping-particle":"","family":"Toyoshima","given":"Yu","non-dropping-particle":"","parse-names":false,"suffix":""},{"dropping-particle":"","family":"Teramoto","given":"Takayuki","non-dropping-particle":"","parse-names":false,"suffix":""},{"dropping-particle":"","family":"Ikebata","given":"Hisa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Bioinformatics (Oxford, England)","id":"ITEM-1","issue":"12","issued":{"date-parts":[["2014"]]},"page":"i43-51","title":"Automated detection and tracking of many cells by using 4D live-cell imaging data.","type":"article-journal","volume":"30"},"uris":["http://www.mendeley.com/documents/?uuid=842630b5-3390-4514-9677-d7d0b717cd79"]},{"id":"ITEM-2","itemData":{"DOI":"10.1109/TCBB.2017.2782255","ISSN":"15579964","PMID":"29990224","abstract":"Tracking many cells in time-lapse 3D image sequences is an important challenging task of bioimage informatics. Motivated by a study of brain-wide 4D imaging of neural activity in C. elegans, we present a new method of multi-cell tracking. Data types to which the method is applicable are characterized as follows: (i) cells are imaged as globular-like objects, (ii) it is difficult to distinguish cells on the basis of shape and size only, (iii) the number of imaged cells in the several-hundred range, (iv) movements of nearly-located cells are strongly correlated, and (v) cells do not divide. We developed a tracking software suite that we call SPF-CellTracker. Incorporating dependency on the cells' movements into the prediction model is the key for reducing the tracking errors: the cell switching and the coalescence of the tracked positions. We model the target cells' correlated movements as a Markov random field and we also derive a fast computation algorithm, which we call spatial particle filter. With the live-imaging data of the nuclei of C. elegans neurons in which approximately 120 nuclei of neurons were imaged, the proposed method demonstrated improved accuracy compared to the standard particle filter and the method developed by Tokunaga et al. (2014).","author":[{"dropping-particle":"","family":"Hirose","given":"Osamu","non-dropping-particle":"","parse-names":false,"suffix":""},{"dropping-particle":"","family":"Kawaguchi","given":"Shotaro","non-dropping-particle":"","parse-names":false,"suffix":""},{"dropping-particle":"","family":"Tokunaga","given":"Terumasa","non-dropping-particle":"","parse-names":false,"suffix":""},{"dropping-particle":"","family":"Toyoshima","given":"Yu","non-dropping-particle":"","parse-names":false,"suffix":""},{"dropping-particle":"","family":"Teramoto","given":"Takayu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IEEE/ACM Transactions on Computational Biology and Bioinformatics","id":"ITEM-2","issue":"6","issued":{"date-parts":[["2018"]]},"page":"1822-1831","title":"SPF-CellTracker: Tracking Multiple Cells with Strongly-Correlated Moves Using a Spatial Particle Filter","type":"article-journal","volume":"15"},"uris":["http://www.mendeley.com/documents/?uuid=59bbed8a-78c0-453e-be94-0f9afb971c77"]},{"id":"ITEM-3","itemData":{"DOI":"10.7554/eLife.59187","ISSN":"2050-084X","abstract":"Despite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author":[{"dropping-particle":"","family":"Wen","given":"Chentao","non-dropping-particle":"","parse-names":false,"suffix":""},{"dropping-particle":"","family":"Miura","given":"Takuya","non-dropping-particle":"","parse-names":false,"suffix":""},{"dropping-particle":"","family":"Voleti","given":"Venkatakaushik","non-dropping-particle":"","parse-names":false,"suffix":""},{"dropping-particle":"","family":"Yamaguchi","given":"Kazushi","non-dropping-particle":"","parse-names":false,"suffix":""},{"dropping-particle":"","family":"Tsutsumi","given":"Motosuke","non-dropping-particle":"","parse-names":false,"suffix":""},{"dropping-particle":"","family":"Yamamoto","given":"Kei","non-dropping-particle":"","parse-names":false,"suffix":""},{"dropping-particle":"","family":"Otomo","given":"Kohei","non-dropping-particle":"","parse-names":false,"suffix":""},{"dropping-particle":"","family":"Fujie","given":"Yukako","non-dropping-particle":"","parse-names":false,"suffix":""},{"dropping-particle":"","family":"Teramoto","given":"Takayuki","non-dropping-particle":"","parse-names":false,"suffix":""},{"dropping-particle":"","family":"Ishihara","given":"Takeshi","non-dropping-particle":"","parse-names":false,"suffix":""},{"dropping-particle":"","family":"Aoki","given":"Kazuhiro","non-dropping-particle":"","parse-names":false,"suffix":""},{"dropping-particle":"","family":"Nemoto","given":"Tomomi","non-dropping-particle":"","parse-names":false,"suffix":""},{"dropping-particle":"","family":"Hillman","given":"Elizabeth M C","non-dropping-particle":"","parse-names":false,"suffix":""},{"dropping-particle":"","family":"Kimura","given":"Koutarou D","non-dropping-particle":"","parse-names":false,"suffix":""}],"container-title":"eLife","editor":[{"dropping-particle":"","family":"Zimmer","given":"Manuel","non-dropping-particle":"","parse-names":false,"suffix":""},{"dropping-particle":"","family":"Calabrese","given":"Ronald L","non-dropping-particle":"","parse-names":false,"suffix":""}],"id":"ITEM-3","issued":{"date-parts":[["2021"]]},"page":"e59187","publisher":"eLife Sciences Publications, Ltd","title":"3DeeCellTracker, a deep learning-based pipeline for segmenting and tracking cells in 3D time lapse images","type":"article-journal","volume":"10"},"uris":["http://www.mendeley.com/documents/?uuid=9aa899b0-cff7-48ac-bd39-0df3c6904d69"]}],"mendeley":{"formattedCitation":"&lt;sup&gt;47,48,51&lt;/sup&gt;","plainTextFormattedCitation":"47,48,51","previouslyFormattedCitation":"&lt;sup&gt;47,48,51&lt;/sup&gt;"},"properties":{"noteIndex":0},"schema":"https://github.com/citation-style-language/schema/raw/master/csl-citation.json"}</w:instrText>
      </w:r>
      <w:r w:rsidR="00F76A9C">
        <w:fldChar w:fldCharType="separate"/>
      </w:r>
      <w:r w:rsidR="00817254" w:rsidRPr="00817254">
        <w:rPr>
          <w:noProof/>
          <w:vertAlign w:val="superscript"/>
        </w:rPr>
        <w:t>47,48,51</w:t>
      </w:r>
      <w:ins w:id="229" w:author="Shivesh Chaudhary" w:date="2025-07-06T11:54:00Z" w16du:dateUtc="2025-07-06T06:24:00Z">
        <w:r w:rsidR="00F76A9C">
          <w:fldChar w:fldCharType="end"/>
        </w:r>
      </w:ins>
      <w:ins w:id="230" w:author="Shivesh Chaudhary" w:date="2025-07-07T20:04:00Z" w16du:dateUtc="2025-07-07T14:34:00Z">
        <w:r>
          <w:t xml:space="preserve"> </w:t>
        </w:r>
      </w:ins>
      <w:ins w:id="231" w:author="Shivesh Chaudhary" w:date="2025-07-06T12:34:00Z" w16du:dateUtc="2025-07-06T07:04:00Z">
        <w:r w:rsidR="00E33687">
          <w:t>tracks are linked sequentially</w:t>
        </w:r>
      </w:ins>
      <w:ins w:id="232" w:author="Shivesh Chaudhary" w:date="2025-07-06T12:35:00Z" w16du:dateUtc="2025-07-06T07:05:00Z">
        <w:r w:rsidR="00E33687">
          <w:t xml:space="preserve"> across frames</w:t>
        </w:r>
      </w:ins>
    </w:p>
    <w:p w14:paraId="63905735" w14:textId="4A29A47F" w:rsidR="00AF2509" w:rsidRDefault="00AF2509" w:rsidP="00AF2509">
      <w:pPr>
        <w:pStyle w:val="ListParagraph"/>
        <w:widowControl w:val="0"/>
        <w:numPr>
          <w:ilvl w:val="0"/>
          <w:numId w:val="3"/>
        </w:numPr>
        <w:spacing w:before="0" w:after="0" w:line="240" w:lineRule="auto"/>
        <w:rPr>
          <w:ins w:id="233" w:author="Shivesh Chaudhary" w:date="2025-07-07T20:06:00Z" w16du:dateUtc="2025-07-07T14:36:00Z"/>
        </w:rPr>
      </w:pPr>
      <w:ins w:id="234" w:author="Shivesh Chaudhary" w:date="2025-07-07T20:06:00Z" w16du:dateUtc="2025-07-07T14:36:00Z">
        <w:r>
          <w:t>All-</w:t>
        </w:r>
      </w:ins>
      <w:ins w:id="235" w:author="Shivesh Chaudhary" w:date="2025-07-06T11:53:00Z" w16du:dateUtc="2025-07-06T06:23:00Z">
        <w:r w:rsidR="00F76A9C">
          <w:t>to</w:t>
        </w:r>
      </w:ins>
      <w:ins w:id="236" w:author="Shivesh Chaudhary" w:date="2025-07-07T20:06:00Z" w16du:dateUtc="2025-07-07T14:36:00Z">
        <w:r>
          <w:t>-</w:t>
        </w:r>
      </w:ins>
      <w:ins w:id="237" w:author="Shivesh Chaudhary" w:date="2025-07-06T11:53:00Z" w16du:dateUtc="2025-07-06T06:23:00Z">
        <w:r w:rsidR="00F76A9C">
          <w:t>one</w:t>
        </w:r>
      </w:ins>
      <w:ins w:id="238" w:author="Shivesh Chaudhary" w:date="2025-07-07T20:04:00Z" w16du:dateUtc="2025-07-07T14:34:00Z">
        <w:r>
          <w:t xml:space="preserve"> – in these methods</w:t>
        </w:r>
      </w:ins>
      <w:ins w:id="239" w:author="Shivesh Chaudhary" w:date="2025-07-06T11:54:00Z" w16du:dateUtc="2025-07-06T06:24:00Z">
        <w:r w:rsidR="00F76A9C">
          <w:fldChar w:fldCharType="begin" w:fldLock="1"/>
        </w:r>
      </w:ins>
      <w:r>
        <w:instrText>ADDIN CSL_CITATION {"citationItems":[{"id":"ITEM-1","itemData":{"author":[{"dropping-particle":"","family":"Chaudhary","given":"Shivesh","non-dropping-particle":"","parse-names":false,"suffix":""},{"dropping-particle":"","family":"Lu","given":"Hang","non-dropping-particle":"","parse-names":false,"suffix":""}],"container-title":"Workshop on Worm Neural Information Processing, 31st Conference on Neural Information Processing Systems (NIPS 2017), Long Beach, CA, USA","id":"ITEM-1","issue":"August","issued":{"date-parts":[["2018"]]},"title":"Point-set registration framework with Conditional Random Fields for automatic tracking of neurons in C . elegans whole-brain videos Point-set registration framework with Conditional Random Fields for automatic tracking of neurons in C . elegans whole-brai","type":"article-journal"},"uris":["http://www.mendeley.com/documents/?uuid=f4dca232-ee31-4a1e-8761-e3679a0e8e3b"]},{"id":"ITEM-2","itemData":{"ISSN":"1553-734X","author":[{"dropping-particle":"","family":"Ryu","given":"James","non-dropping-particle":"","parse-names":false,"suffix":""},{"dropping-particle":"","family":"Nejatbakhsh","given":"Amin","non-dropping-particle":"","parse-names":false,"suffix":""},{"dropping-particle":"","family":"Torkashvand","given":"Mahdi","non-dropping-particle":"","parse-names":false,"suffix":""},{"dropping-particle":"","family":"Gangadharan","given":"Sahana","non-dropping-particle":"","parse-names":false,"suffix":""},{"dropping-particle":"","family":"Seyedolmohadesin","given":"Maedeh","non-dropping-particle":"","parse-names":false,"suffix":""},{"dropping-particle":"","family":"Kim","given":"Jinmahn","non-dropping-particle":"","parse-names":false,"suffix":""},{"dropping-particle":"","family":"Paninski","given":"Liam","non-dropping-particle":"","parse-names":false,"suffix":""},{"dropping-particle":"","family":"Venkatachalam","given":"Vivek","non-dropping-particle":"","parse-names":false,"suffix":""}],"container-title":"PLOS Computational Biology","id":"ITEM-2","issue":"5","issued":{"date-parts":[["2024"]]},"page":"e1012075","publisher":"Public Library of Science San Francisco, CA USA","title":"Versatile multiple object tracking in sparse 2D/3D videos via deformable image registration","type":"article-journal","volume":"20"},"uris":["http://www.mendeley.com/documents/?uuid=2e8502cf-8c68-4d40-a65d-3d88f848893c"]},{"id":"ITEM-3","itemData":{"DOI":"10.7554/eLife.66410","ISSN":"2050084X","PMID":"34259623","abstract":"We present an automated method to track and identify neurons in C. elegans, called “fast Deep Neural Correspondence” or fDNC, based on the transformer network architecture. The model is trained once on empirically derived semi-synthetic data and then predicts neural correspondence across held-out real animals. The same pre-trained model both tracks neurons across time and identifies corresponding neurons across individuals. Performance is evaluated against hand-annotated datasets, including NeuroPAL [1]. Using only position information, the method achieves 79.1% accuracy at tracking neurons within an individual and 64.1% accuracy at identifying neurons across individuals. Accuracy at identifying neurons across individuals is even higher (78.2%) when the model is applied to a dataset published by another group [2]. Accuracy reaches 74.7% on our dataset when using color information from NeuroPAL. Unlike previous methods, fDNC does not require straightening or transforming the animal into a canonical coordinate system. The method is fast and predicts correspondence in 10 ms making it suitable for future real-time applications.","author":[{"dropping-particle":"","family":"Yu","given":"Xinwei","non-dropping-particle":"","parse-names":false,"suffix":""},{"dropping-particle":"","family":"Creamer","given":"Matthew S.","non-dropping-particle":"","parse-names":false,"suffix":""},{"dropping-particle":"","family":"Randi","given":"Francesco","non-dropping-particle":"","parse-names":false,"suffix":""},{"dropping-particle":"","family":"Sharma","given":"Anuj K.","non-dropping-particle":"","parse-names":false,"suffix":""},{"dropping-particle":"","family":"Linderman","given":"Scott W.","non-dropping-particle":"","parse-names":false,"suffix":""},{"dropping-particle":"","family":"Leifer","given":"Andrew M.","non-dropping-particle":"","parse-names":false,"suffix":""}],"container-title":"eLife","id":"ITEM-3","issued":{"date-parts":[["2021"]]},"title":"Wfast deep neural correspondence for tracking and identifying neurons in c. Elegans using semi-synthetic training","type":"article-journal"},"uris":["http://www.mendeley.com/documents/?uuid=ced93565-552b-452f-8490-f24109e31d01"]},{"id":"ITEM-4","itemData":{"author":[{"dropping-particle":"","family":"Jones","given":"Corinne","non-dropping-particle":"","parse-names":false,"suffix":""},{"dropping-particle":"","family":"Barzegar-Keshteli","given":"Mahsa","non-dropping-particle":"","parse-names":false,"suffix":""},{"dropping-particle":"","family":"Gross","given":"Alice","non-dropping-particle":"","parse-names":false,"suffix":""},{"dropping-particle":"","family":"Obozinski","given":"Guillaume","non-dropping-particle":"","parse-names":false,"suffix":""},{"dropping-particle":"","family":"Rahi","given":"Sahand Jamal","non-dropping-particle":"","parse-names":false,"suffix":""}],"container-title":"bioRxiv","id":"ITEM-4","issued":{"date-parts":[["2023"]]},"page":"2011-2023","publisher":"Cold Spring Harbor Laboratory","title":"A Graph Matching Approach to Tracking Neurons in Freely-Moving C. elegans","type":"article-journal"},"uris":["http://www.mendeley.com/documents/?uuid=4f5e162f-2da1-4499-9ece-b98dfb19ff35"]}],"mendeley":{"formattedCitation":"&lt;sup&gt;50,52,53,56&lt;/sup&gt;","plainTextFormattedCitation":"50,52,53,56","previouslyFormattedCitation":"&lt;sup&gt;50,52,53,56&lt;/sup&gt;"},"properties":{"noteIndex":0},"schema":"https://github.com/citation-style-language/schema/raw/master/csl-citation.json"}</w:instrText>
      </w:r>
      <w:r w:rsidR="00F76A9C">
        <w:fldChar w:fldCharType="separate"/>
      </w:r>
      <w:r w:rsidR="00D40C80" w:rsidRPr="00AF2509">
        <w:rPr>
          <w:noProof/>
          <w:vertAlign w:val="superscript"/>
        </w:rPr>
        <w:t>50,52,53,56</w:t>
      </w:r>
      <w:ins w:id="240" w:author="Shivesh Chaudhary" w:date="2025-07-06T11:54:00Z" w16du:dateUtc="2025-07-06T06:24:00Z">
        <w:r w:rsidR="00F76A9C">
          <w:fldChar w:fldCharType="end"/>
        </w:r>
      </w:ins>
      <w:ins w:id="241" w:author="Shivesh Chaudhary" w:date="2025-07-07T20:04:00Z" w16du:dateUtc="2025-07-07T14:34:00Z">
        <w:r>
          <w:t xml:space="preserve"> </w:t>
        </w:r>
      </w:ins>
      <w:ins w:id="242" w:author="Shivesh Chaudhary" w:date="2025-07-06T12:35:00Z" w16du:dateUtc="2025-07-06T07:05:00Z">
        <w:r w:rsidR="00E33687">
          <w:t>a set of frames are linked to a reference frame</w:t>
        </w:r>
      </w:ins>
      <w:ins w:id="243" w:author="Shivesh Chaudhary" w:date="2025-07-07T20:06:00Z" w16du:dateUtc="2025-07-07T14:36:00Z">
        <w:r>
          <w:t xml:space="preserve"> and final tracking is performed by linking reference frames</w:t>
        </w:r>
      </w:ins>
    </w:p>
    <w:p w14:paraId="791AC632" w14:textId="77777777" w:rsidR="00817254" w:rsidRDefault="00AF2509" w:rsidP="00AF2509">
      <w:pPr>
        <w:pStyle w:val="ListParagraph"/>
        <w:widowControl w:val="0"/>
        <w:numPr>
          <w:ilvl w:val="0"/>
          <w:numId w:val="3"/>
        </w:numPr>
        <w:spacing w:before="0" w:after="0" w:line="240" w:lineRule="auto"/>
        <w:rPr>
          <w:ins w:id="244" w:author="Shivesh Chaudhary" w:date="2025-07-07T20:08:00Z" w16du:dateUtc="2025-07-07T14:38:00Z"/>
        </w:rPr>
      </w:pPr>
      <w:ins w:id="245" w:author="Shivesh Chaudhary" w:date="2025-07-07T20:06:00Z" w16du:dateUtc="2025-07-07T14:36:00Z">
        <w:r>
          <w:t>All-t</w:t>
        </w:r>
      </w:ins>
      <w:ins w:id="246" w:author="Shivesh Chaudhary" w:date="2025-07-06T11:53:00Z" w16du:dateUtc="2025-07-06T06:23:00Z">
        <w:r w:rsidR="00F76A9C">
          <w:t>o</w:t>
        </w:r>
      </w:ins>
      <w:ins w:id="247" w:author="Shivesh Chaudhary" w:date="2025-07-07T20:06:00Z" w16du:dateUtc="2025-07-07T14:36:00Z">
        <w:r>
          <w:t>-all</w:t>
        </w:r>
      </w:ins>
      <w:ins w:id="248" w:author="Shivesh Chaudhary" w:date="2025-07-07T20:07:00Z" w16du:dateUtc="2025-07-07T14:37:00Z">
        <w:r>
          <w:t xml:space="preserve"> – in these methods</w:t>
        </w:r>
      </w:ins>
      <w:ins w:id="249" w:author="Shivesh Chaudhary" w:date="2025-07-06T11:54:00Z" w16du:dateUtc="2025-07-06T06:24:00Z">
        <w:r w:rsidR="00F76A9C">
          <w:fldChar w:fldCharType="begin" w:fldLock="1"/>
        </w:r>
      </w:ins>
      <w:r w:rsidR="00E33687">
        <w:instrText>ADDIN CSL_CITATION {"citationItems":[{"id":"ITEM-1","itemData":{"abstract":"Advances in optical neuroimaging techniques now allow neural activity to be recorded with cellular resolution in awake and behaving animals. Brain motion in these recordings pose a unique challenge. The location of individual neurons must be tracked in 3D over time to accurately extract single neuron activity traces. Recordings from small invertebrates like C. elegans are especially challenging because they undergo very large brain motion and deformation during animal movement. Here we present an automated computer vision pipeline to reliably track populations of neurons with single neuron resolution in the brain of a freely moving C. elegans undergoing large motion and deformation. 3D volumetric fluorescent images of the animal's brain are straightened, aligned and registered, and the locations of neurons in the images are found via segmentation. Each neuron is then assigned an identity using a new time-independent machine-learning approach we call Neuron Registration Vector Encoding. In this approach, non-rigid point-set registration is used to match each segmented neuron in each volume with a set of reference volumes taken from throughout the recording. The way each neuron matches with the references defines a feature vector which is clustered to assign an identity to each neuron in each volume. Finally, thin-plate spline interpolation is used to correct errors in segmentation and check consistency of assigned identities. The Neuron Registration Vector Encoding approach proposed here is uniquely well suited for tracking neurons in brains undergoing large deformations. When applied to whole-brain calcium imaging recordings in freely moving C. elegans, this analysis pipeline located 150 neurons for the duration of an 8 minute recording and consistently found more neurons more quickly than manual or semi-automated approaches.","author":[{"dropping-particle":"","family":"Nguyen","given":"Jeffrey P.","non-dropping-particle":"","parse-names":false,"suffix":""},{"dropping-particle":"","family":"Linder","given":"Ashley N.","non-dropping-particle":"","parse-names":false,"suffix":""},{"dropping-particle":"","family":"Plummer","given":"George S.","non-dropping-particle":"","parse-names":false,"suffix":""},{"dropping-particle":"","family":"Shaevitz","given":"Joshua W.","non-dropping-particle":"","parse-names":false,"suffix":""},{"dropping-particle":"","family":"Leifer","given":"Andrew M.","non-dropping-particle":"","parse-names":false,"suffix":""}],"id":"ITEM-1","issued":{"date-parts":[["2016"]]},"title":"Automatically tracking neurons in a moving and deforming brain","type":"article-journal"},"uris":["http://www.mendeley.com/documents/?uuid=7ffb461f-280c-4319-b193-60a521029bc8"]},{"id":"ITEM-2","itemData":{"author":[{"dropping-particle":"","family":"Atanas","given":"Adam A","non-dropping-particle":"","parse-names":false,"suffix":""},{"dropping-particle":"","family":"Lu","given":"Alicia Kun-Yang","non-dropping-particle":"","parse-names":false,"suffix":""},{"dropping-particle":"","family":"Goodell","given":"Brian","non-dropping-particle":"","parse-names":false,"suffix":""},{"dropping-particle":"","family":"Kim","given":"Jungsoo","non-dropping-particle":"","parse-names":false,"suffix":""},{"dropping-particle":"","family":"Baskoylu","given":"Saba","non-dropping-particle":"","parse-names":false,"suffix":""},{"dropping-particle":"","family":"Kang","given":"Di","non-dropping-particle":"","parse-names":false,"suffix":""},{"dropping-particle":"","family":"Kramer","given":"Talya S","non-dropping-particle":"","parse-names":false,"suffix":""},{"dropping-particle":"","family":"Bueno","given":"Eric","non-dropping-particle":"","parse-names":false,"suffix":""},{"dropping-particle":"","family":"Wan","given":"Flossie K","non-dropping-particle":"","parse-names":false,"suffix":""},{"dropping-particle":"","family":"Cunningham","given":"Karen L","non-dropping-particle":"","parse-names":false,"suffix":""}],"container-title":"bioRxiv","id":"ITEM-2","issued":{"date-parts":[["2024"]]},"page":"2007-2024","publisher":"Cold Spring Harbor Laboratory","title":"Deep Neural Networks to Register and Annotate Cells in Moving and Deforming Nervous Systems","type":"article-journal"},"uris":["http://www.mendeley.com/documents/?uuid=0cb9462e-3517-4635-8b2c-cc64316169ff"]}],"mendeley":{"formattedCitation":"&lt;sup&gt;49,55&lt;/sup&gt;","plainTextFormattedCitation":"49,55","previouslyFormattedCitation":"&lt;sup&gt;49,55&lt;/sup&gt;"},"properties":{"noteIndex":0},"schema":"https://github.com/citation-style-language/schema/raw/master/csl-citation.json"}</w:instrText>
      </w:r>
      <w:r w:rsidR="00F76A9C">
        <w:fldChar w:fldCharType="separate"/>
      </w:r>
      <w:r w:rsidR="00F76A9C" w:rsidRPr="00AF2509">
        <w:rPr>
          <w:noProof/>
          <w:vertAlign w:val="superscript"/>
        </w:rPr>
        <w:t>49,55</w:t>
      </w:r>
      <w:ins w:id="250" w:author="Shivesh Chaudhary" w:date="2025-07-06T11:54:00Z" w16du:dateUtc="2025-07-06T06:24:00Z">
        <w:r w:rsidR="00F76A9C">
          <w:fldChar w:fldCharType="end"/>
        </w:r>
      </w:ins>
      <w:ins w:id="251" w:author="Shivesh Chaudhary" w:date="2025-07-07T20:07:00Z" w16du:dateUtc="2025-07-07T14:37:00Z">
        <w:r>
          <w:t xml:space="preserve"> </w:t>
        </w:r>
      </w:ins>
      <w:ins w:id="252" w:author="Shivesh Chaudhary" w:date="2025-07-06T12:36:00Z" w16du:dateUtc="2025-07-06T07:06:00Z">
        <w:r w:rsidR="00E33687">
          <w:t xml:space="preserve">a set of frames are linked to many </w:t>
        </w:r>
      </w:ins>
      <w:ins w:id="253" w:author="Shivesh Chaudhary" w:date="2025-07-07T20:07:00Z" w16du:dateUtc="2025-07-07T14:37:00Z">
        <w:r>
          <w:t xml:space="preserve">reference </w:t>
        </w:r>
      </w:ins>
      <w:ins w:id="254" w:author="Shivesh Chaudhary" w:date="2025-07-06T12:36:00Z" w16du:dateUtc="2025-07-06T07:06:00Z">
        <w:r w:rsidR="00E33687">
          <w:t>frames</w:t>
        </w:r>
      </w:ins>
      <w:ins w:id="255" w:author="Shivesh Chaudhary" w:date="2025-07-07T20:07:00Z" w16du:dateUtc="2025-07-07T14:37:00Z">
        <w:r>
          <w:t xml:space="preserve"> and tracking is performed by clustering </w:t>
        </w:r>
      </w:ins>
      <w:ins w:id="256" w:author="Shivesh Chaudhary" w:date="2025-07-07T20:08:00Z" w16du:dateUtc="2025-07-07T14:38:00Z">
        <w:r>
          <w:t>the results of</w:t>
        </w:r>
        <w:r w:rsidR="00817254">
          <w:t xml:space="preserve"> such mapping</w:t>
        </w:r>
      </w:ins>
    </w:p>
    <w:p w14:paraId="3C390D62" w14:textId="143A2C77" w:rsidR="003A7C8F" w:rsidRDefault="00817254" w:rsidP="00AF2509">
      <w:pPr>
        <w:pStyle w:val="ListParagraph"/>
        <w:widowControl w:val="0"/>
        <w:numPr>
          <w:ilvl w:val="0"/>
          <w:numId w:val="3"/>
        </w:numPr>
        <w:spacing w:before="0" w:after="0" w:line="240" w:lineRule="auto"/>
        <w:rPr>
          <w:ins w:id="257" w:author="Shivesh Chaudhary" w:date="2025-07-07T20:20:00Z" w16du:dateUtc="2025-07-07T14:50:00Z"/>
        </w:rPr>
      </w:pPr>
      <w:ins w:id="258" w:author="Shivesh Chaudhary" w:date="2025-07-07T20:08:00Z" w16du:dateUtc="2025-07-07T14:38:00Z">
        <w:r>
          <w:t>I</w:t>
        </w:r>
      </w:ins>
      <w:ins w:id="259" w:author="Shivesh Chaudhary" w:date="2025-07-06T12:36:00Z" w16du:dateUtc="2025-07-06T07:06:00Z">
        <w:r w:rsidR="00E33687">
          <w:t>dentity</w:t>
        </w:r>
      </w:ins>
      <w:ins w:id="260" w:author="Shivesh Chaudhary" w:date="2025-07-06T12:37:00Z" w16du:dateUtc="2025-07-06T07:07:00Z">
        <w:r w:rsidR="00E33687">
          <w:t xml:space="preserve"> </w:t>
        </w:r>
      </w:ins>
      <w:ins w:id="261" w:author="Shivesh Chaudhary" w:date="2025-07-07T20:08:00Z" w16du:dateUtc="2025-07-07T14:38:00Z">
        <w:r>
          <w:t>P</w:t>
        </w:r>
      </w:ins>
      <w:ins w:id="262" w:author="Shivesh Chaudhary" w:date="2025-07-06T12:37:00Z" w16du:dateUtc="2025-07-06T07:07:00Z">
        <w:r w:rsidR="00E33687">
          <w:t>rediction</w:t>
        </w:r>
      </w:ins>
      <w:ins w:id="263" w:author="Shivesh Chaudhary" w:date="2025-07-07T20:08:00Z" w16du:dateUtc="2025-07-07T14:38:00Z">
        <w:r>
          <w:t xml:space="preserve"> – in these methods</w:t>
        </w:r>
      </w:ins>
      <w:ins w:id="264" w:author="Shivesh Chaudhary" w:date="2025-07-06T12:37:00Z" w16du:dateUtc="2025-07-06T07:07:00Z">
        <w:r w:rsidR="00E33687">
          <w:fldChar w:fldCharType="begin" w:fldLock="1"/>
        </w:r>
      </w:ins>
      <w:r w:rsidR="007945EE">
        <w:instrText>ADDIN CSL_CITATION {"citationItems":[{"id":"ITEM-1","itemData":{"ISSN":"1548-7091","author":[{"dropping-particle":"","family":"Park","given":"Core Francisco","non-dropping-particle":"","parse-names":false,"suffix":""},{"dropping-particle":"","family":"Barzegar-Keshteli","given":"Mahsa","non-dropping-particle":"","parse-names":false,"suffix":""},{"dropping-particle":"","family":"Korchagina","given":"Kseniia","non-dropping-particle":"","parse-names":false,"suffix":""},{"dropping-particle":"","family":"Delrocq","given":"Ariane","non-dropping-particle":"","parse-names":false,"suffix":""},{"dropping-particle":"","family":"Susoy","given":"Vladislav","non-dropping-particle":"","parse-names":false,"suffix":""},{"dropping-particle":"","family":"Jones","given":"Corinne L","non-dropping-particle":"","parse-names":false,"suffix":""},{"dropping-particle":"","family":"Samuel","given":"Aravinthan D T","non-dropping-particle":"","parse-names":false,"suffix":""},{"dropping-particle":"","family":"Rahi","given":"Sahand Jamal","non-dropping-particle":"","parse-names":false,"suffix":""}],"container-title":"Nature Methods","id":"ITEM-1","issue":"1","issued":{"date-parts":[["2024"]]},"page":"142-149","publisher":"Nature Publishing Group US New York","title":"Automated neuron tracking inside moving and deforming C. elegans using deep learning and targeted augmentation","type":"article-journal","volume":"21"},"uris":["http://www.mendeley.com/documents/?uuid=b3b2c073-5a64-4a54-a87a-63ab66352fb4"]}],"mendeley":{"formattedCitation":"&lt;sup&gt;54&lt;/sup&gt;","plainTextFormattedCitation":"54","previouslyFormattedCitation":"&lt;sup&gt;54&lt;/sup&gt;"},"properties":{"noteIndex":0},"schema":"https://github.com/citation-style-language/schema/raw/master/csl-citation.json"}</w:instrText>
      </w:r>
      <w:r w:rsidR="00E33687">
        <w:fldChar w:fldCharType="separate"/>
      </w:r>
      <w:r w:rsidR="003A7C8F" w:rsidRPr="003A7C8F">
        <w:rPr>
          <w:noProof/>
          <w:vertAlign w:val="superscript"/>
        </w:rPr>
        <w:t>54</w:t>
      </w:r>
      <w:ins w:id="265" w:author="Shivesh Chaudhary" w:date="2025-07-06T12:37:00Z" w16du:dateUtc="2025-07-06T07:07:00Z">
        <w:r w:rsidR="00E33687">
          <w:fldChar w:fldCharType="end"/>
        </w:r>
      </w:ins>
      <w:ins w:id="266" w:author="Shivesh Chaudhary" w:date="2025-07-07T20:19:00Z" w16du:dateUtc="2025-07-07T14:49:00Z">
        <w:r w:rsidR="003A7C8F">
          <w:t xml:space="preserve"> there is no need to link tracks as identity prediction </w:t>
        </w:r>
      </w:ins>
      <w:ins w:id="267" w:author="Shivesh Chaudhary" w:date="2025-07-07T20:20:00Z" w16du:dateUtc="2025-07-07T14:50:00Z">
        <w:r w:rsidR="003A7C8F">
          <w:t>automatically link tracks.</w:t>
        </w:r>
      </w:ins>
    </w:p>
    <w:p w14:paraId="2DD8D703" w14:textId="77777777" w:rsidR="003A7C8F" w:rsidRDefault="003A7C8F" w:rsidP="003A7C8F">
      <w:pPr>
        <w:widowControl w:val="0"/>
        <w:spacing w:before="0" w:after="0" w:line="240" w:lineRule="auto"/>
        <w:rPr>
          <w:ins w:id="268" w:author="Shivesh Chaudhary" w:date="2025-07-07T20:20:00Z" w16du:dateUtc="2025-07-07T14:50:00Z"/>
        </w:rPr>
      </w:pPr>
    </w:p>
    <w:p w14:paraId="521D9E99" w14:textId="6BFA0F8E" w:rsidR="00132B78" w:rsidRDefault="00132B78" w:rsidP="003A7C8F">
      <w:pPr>
        <w:widowControl w:val="0"/>
        <w:spacing w:before="0" w:after="0" w:line="240" w:lineRule="auto"/>
        <w:ind w:firstLine="720"/>
      </w:pPr>
      <w:del w:id="269" w:author="Shivesh Chaudhary" w:date="2025-07-06T11:39:00Z" w16du:dateUtc="2025-07-06T06:09:00Z">
        <w:r w:rsidDel="00672764">
          <w:delText xml:space="preserve"> </w:delText>
        </w:r>
      </w:del>
      <w:r w:rsidR="44D5F7B6">
        <w:t xml:space="preserve">While high accuracy is demonstrated </w:t>
      </w:r>
      <w:ins w:id="270" w:author="Hang Lu" w:date="2025-06-29T20:04:00Z">
        <w:r w:rsidR="44D5F7B6">
          <w:t xml:space="preserve">for specific datasets </w:t>
        </w:r>
      </w:ins>
      <w:r w:rsidR="44D5F7B6">
        <w:t>in these works, it is not established which methods perform best</w:t>
      </w:r>
      <w:ins w:id="271" w:author="Hang Lu" w:date="2025-06-29T20:04:00Z">
        <w:r w:rsidR="44D5F7B6">
          <w:t xml:space="preserve"> in general and under what conditions</w:t>
        </w:r>
      </w:ins>
      <w:r w:rsidR="44D5F7B6">
        <w:t xml:space="preserve">. This is due to inconsistent accuracy metrics </w:t>
      </w:r>
      <w:del w:id="272" w:author="Shivesh Chaudhary" w:date="2025-07-07T20:26:00Z" w16du:dateUtc="2025-07-07T14:56:00Z">
        <w:r w:rsidR="44D5F7B6" w:rsidDel="003A7C8F">
          <w:delText xml:space="preserve">used </w:delText>
        </w:r>
      </w:del>
      <w:ins w:id="273" w:author="Shivesh Chaudhary" w:date="2025-07-07T20:26:00Z" w16du:dateUtc="2025-07-07T14:56:00Z">
        <w:r w:rsidR="003A7C8F">
          <w:t xml:space="preserve">reported </w:t>
        </w:r>
      </w:ins>
      <w:r w:rsidR="44D5F7B6">
        <w:t xml:space="preserve">across </w:t>
      </w:r>
      <w:del w:id="274" w:author="Shivesh Chaudhary" w:date="2025-07-07T20:26:00Z" w16du:dateUtc="2025-07-07T14:56:00Z">
        <w:r w:rsidR="44D5F7B6" w:rsidDel="003A7C8F">
          <w:delText xml:space="preserve">the </w:delText>
        </w:r>
      </w:del>
      <w:r w:rsidR="44D5F7B6">
        <w:t>works</w:t>
      </w:r>
      <w:ins w:id="275" w:author="Hang Lu" w:date="2025-06-29T20:04:00Z">
        <w:r w:rsidR="44D5F7B6">
          <w:t>,</w:t>
        </w:r>
      </w:ins>
      <w:r w:rsidR="44D5F7B6">
        <w:t xml:space="preserve"> which focus on different aspects of tracking accuracy thus making it difficult to </w:t>
      </w:r>
      <w:ins w:id="276" w:author="Hang Lu" w:date="2025-06-29T20:05:00Z">
        <w:r w:rsidR="44D5F7B6">
          <w:t>assess the</w:t>
        </w:r>
      </w:ins>
      <w:del w:id="277" w:author="Hang Lu" w:date="2025-06-29T20:05:00Z">
        <w:r w:rsidDel="44D5F7B6">
          <w:delText>rank</w:delText>
        </w:r>
      </w:del>
      <w:r w:rsidR="44D5F7B6">
        <w:t xml:space="preserve"> methods in terms of usefulness. </w:t>
      </w:r>
      <w:del w:id="278" w:author="Shivesh Chaudhary" w:date="2025-07-07T20:26:00Z" w16du:dateUtc="2025-07-07T14:56:00Z">
        <w:r w:rsidR="44D5F7B6" w:rsidDel="003A7C8F">
          <w:delText>Further</w:delText>
        </w:r>
      </w:del>
      <w:ins w:id="279" w:author="Shivesh Chaudhary" w:date="2025-07-07T20:26:00Z" w16du:dateUtc="2025-07-07T14:56:00Z">
        <w:r w:rsidR="003A7C8F">
          <w:t>Finally</w:t>
        </w:r>
      </w:ins>
      <w:r w:rsidR="44D5F7B6">
        <w:t xml:space="preserve">, </w:t>
      </w:r>
      <w:ins w:id="280" w:author="Shivesh Chaudhary" w:date="2025-07-07T20:28:00Z" w16du:dateUtc="2025-07-07T14:58:00Z">
        <w:r w:rsidR="00A77B51">
          <w:t xml:space="preserve">tracking algorithms may have to operate on datasets across </w:t>
        </w:r>
      </w:ins>
      <w:ins w:id="281" w:author="Shivesh Chaudhary" w:date="2025-07-07T20:29:00Z" w16du:dateUtc="2025-07-07T14:59:00Z">
        <w:r w:rsidR="00A77B51">
          <w:t>varying</w:t>
        </w:r>
      </w:ins>
      <w:ins w:id="282" w:author="Shivesh Chaudhary" w:date="2025-07-07T20:28:00Z" w16du:dateUtc="2025-07-07T14:58:00Z">
        <w:r w:rsidR="00A77B51">
          <w:t xml:space="preserve"> noise</w:t>
        </w:r>
      </w:ins>
      <w:ins w:id="283" w:author="Shivesh Chaudhary" w:date="2025-07-07T20:29:00Z" w16du:dateUtc="2025-07-07T14:59:00Z">
        <w:r w:rsidR="00A77B51">
          <w:t xml:space="preserve"> levels. </w:t>
        </w:r>
      </w:ins>
      <w:ins w:id="284" w:author="Shivesh Chaudhary" w:date="2025-07-07T20:30:00Z" w16du:dateUtc="2025-07-07T15:00:00Z">
        <w:r w:rsidR="00A77B51">
          <w:t>The noise</w:t>
        </w:r>
      </w:ins>
      <w:ins w:id="285" w:author="Shivesh Chaudhary" w:date="2025-07-07T20:29:00Z" w16du:dateUtc="2025-07-07T14:59:00Z">
        <w:r w:rsidR="00A77B51">
          <w:t xml:space="preserve"> could arise either due to errors made by cell detection methods that are run upstream of tracking or noise in images. However, </w:t>
        </w:r>
      </w:ins>
      <w:r w:rsidR="44D5F7B6">
        <w:t>it is</w:t>
      </w:r>
      <w:del w:id="286" w:author="Hang Lu" w:date="2025-06-29T20:05:00Z">
        <w:r w:rsidDel="44D5F7B6">
          <w:delText xml:space="preserve"> currently</w:delText>
        </w:r>
      </w:del>
      <w:r w:rsidR="44D5F7B6">
        <w:t xml:space="preserve"> not clear if the methods are generalizable and robust to noises in data</w:t>
      </w:r>
      <w:ins w:id="287" w:author="Shivesh Chaudhary" w:date="2025-07-07T20:27:00Z" w16du:dateUtc="2025-07-07T14:57:00Z">
        <w:r w:rsidR="003A7C8F">
          <w:t xml:space="preserve"> as it is extremely cumbersome to obtain ground-truth annotated benchmarking datasets across a variety of conditions</w:t>
        </w:r>
      </w:ins>
      <w:ins w:id="288" w:author="Shivesh Chaudhary" w:date="2025-07-07T20:28:00Z" w16du:dateUtc="2025-07-07T14:58:00Z">
        <w:r w:rsidR="003A7C8F">
          <w:t>.</w:t>
        </w:r>
      </w:ins>
      <w:ins w:id="289" w:author="Shivesh Chaudhary" w:date="2025-07-07T20:27:00Z" w16du:dateUtc="2025-07-07T14:57:00Z">
        <w:r w:rsidR="003A7C8F">
          <w:t xml:space="preserve"> </w:t>
        </w:r>
      </w:ins>
      <w:del w:id="290" w:author="Shivesh Chaudhary" w:date="2025-07-07T20:27:00Z" w16du:dateUtc="2025-07-07T14:57:00Z">
        <w:r w:rsidR="44D5F7B6" w:rsidDel="003A7C8F">
          <w:delText>.</w:delText>
        </w:r>
      </w:del>
      <w:del w:id="291" w:author="Shivesh Chaudhary" w:date="2025-07-07T20:28:00Z" w16du:dateUtc="2025-07-07T14:58:00Z">
        <w:r w:rsidR="44D5F7B6" w:rsidDel="003A7C8F">
          <w:delText xml:space="preserve"> </w:delText>
        </w:r>
      </w:del>
      <w:del w:id="292" w:author="Shivesh Chaudhary" w:date="2025-07-06T13:46:00Z" w16du:dateUtc="2025-07-06T08:16:00Z">
        <w:r w:rsidR="44D5F7B6" w:rsidDel="00E17B40">
          <w:delText>Most tracking methods take as input point-cloud data generated after detecting cells in images. However, due to inherent biological variability in fluorophore expression across cells</w:delText>
        </w:r>
      </w:del>
      <w:ins w:id="293" w:author="Hang Lu" w:date="2025-06-29T20:06:00Z">
        <w:del w:id="294" w:author="Shivesh Chaudhary" w:date="2025-07-06T13:46:00Z" w16du:dateUtc="2025-07-06T08:16:00Z">
          <w:r w:rsidR="44D5F7B6" w:rsidDel="00E17B40">
            <w:delText>,</w:delText>
          </w:r>
        </w:del>
      </w:ins>
      <w:del w:id="295" w:author="Shivesh Chaudhary" w:date="2025-07-06T13:46:00Z" w16du:dateUtc="2025-07-06T08:16:00Z">
        <w:r w:rsidR="44D5F7B6" w:rsidDel="00E17B40">
          <w:delText xml:space="preserve"> as well as errors in cell detection methods used upstream, false positive and false negative cells are regularly detected in images</w:delText>
        </w:r>
      </w:del>
      <w:ins w:id="296" w:author="Hang Lu" w:date="2025-06-29T20:06:00Z">
        <w:del w:id="297" w:author="Shivesh Chaudhary" w:date="2025-07-06T13:46:00Z" w16du:dateUtc="2025-07-06T08:16:00Z">
          <w:r w:rsidR="44D5F7B6" w:rsidDel="00E17B40">
            <w:delText>,</w:delText>
          </w:r>
        </w:del>
      </w:ins>
      <w:del w:id="298" w:author="Shivesh Chaudhary" w:date="2025-07-06T13:46:00Z" w16du:dateUtc="2025-07-06T08:16:00Z">
        <w:r w:rsidR="44D5F7B6" w:rsidDel="00E17B40">
          <w:delText xml:space="preserve"> which </w:delText>
        </w:r>
      </w:del>
      <w:ins w:id="299" w:author="Hang Lu" w:date="2025-06-29T20:07:00Z">
        <w:del w:id="300" w:author="Shivesh Chaudhary" w:date="2025-07-06T13:46:00Z" w16du:dateUtc="2025-07-06T08:16:00Z">
          <w:r w:rsidR="44D5F7B6" w:rsidDel="00E17B40">
            <w:delText xml:space="preserve">could </w:delText>
          </w:r>
        </w:del>
      </w:ins>
      <w:del w:id="301" w:author="Shivesh Chaudhary" w:date="2025-07-06T13:46:00Z" w16du:dateUtc="2025-07-06T08:16:00Z">
        <w:r w:rsidR="44D5F7B6" w:rsidDel="00E17B40">
          <w:delText xml:space="preserve">confuse tracking algorithms. </w:delText>
        </w:r>
        <w:r w:rsidDel="00E17B40">
          <w:delText>Thus, robust tracking methods that can handle such tracking errors are needed.</w:delText>
        </w:r>
      </w:del>
    </w:p>
    <w:p w14:paraId="7128A6CD" w14:textId="77777777" w:rsidR="003A7C8F" w:rsidRDefault="003A7C8F" w:rsidP="00AF2509">
      <w:pPr>
        <w:widowControl w:val="0"/>
        <w:spacing w:before="0" w:after="0" w:line="240" w:lineRule="auto"/>
        <w:ind w:firstLine="720"/>
        <w:rPr>
          <w:ins w:id="302" w:author="Shivesh Chaudhary" w:date="2025-07-07T20:20:00Z" w16du:dateUtc="2025-07-07T14:50:00Z"/>
        </w:rPr>
      </w:pPr>
    </w:p>
    <w:p w14:paraId="449C7ABF" w14:textId="4C7D6375" w:rsidR="00AF2509" w:rsidRPr="00C36F2C" w:rsidRDefault="17A630EF" w:rsidP="00AF2509">
      <w:pPr>
        <w:widowControl w:val="0"/>
        <w:spacing w:before="0" w:after="0" w:line="240" w:lineRule="auto"/>
        <w:ind w:firstLine="720"/>
      </w:pPr>
      <w:r>
        <w:t xml:space="preserve">To address the challenges in building optimized tracking algorithms, we developed a set of tools </w:t>
      </w:r>
      <w:ins w:id="303" w:author="Shivesh Chaudhary" w:date="2025-07-07T20:22:00Z" w16du:dateUtc="2025-07-07T14:52:00Z">
        <w:r w:rsidR="003A7C8F">
          <w:t>that e</w:t>
        </w:r>
      </w:ins>
      <w:ins w:id="304" w:author="Shivesh Chaudhary" w:date="2025-07-07T20:23:00Z" w16du:dateUtc="2025-07-07T14:53:00Z">
        <w:r w:rsidR="003A7C8F">
          <w:t xml:space="preserve">nable </w:t>
        </w:r>
      </w:ins>
      <w:ins w:id="305" w:author="Shivesh Chaudhary" w:date="2025-07-07T20:22:00Z" w16du:dateUtc="2025-07-07T14:52:00Z">
        <w:r w:rsidR="003A7C8F">
          <w:t xml:space="preserve">to </w:t>
        </w:r>
      </w:ins>
      <w:ins w:id="306" w:author="Shivesh Chaudhary" w:date="2025-07-07T20:30:00Z" w16du:dateUtc="2025-07-07T15:00:00Z">
        <w:r w:rsidR="00A77B51">
          <w:t xml:space="preserve">easily </w:t>
        </w:r>
      </w:ins>
      <w:ins w:id="307" w:author="Shivesh Chaudhary" w:date="2025-07-07T20:23:00Z" w16du:dateUtc="2025-07-07T14:53:00Z">
        <w:r w:rsidR="003A7C8F">
          <w:t>mix and match the aforementioned design choices</w:t>
        </w:r>
      </w:ins>
      <w:ins w:id="308" w:author="Shivesh Chaudhary" w:date="2025-07-07T21:05:00Z" w16du:dateUtc="2025-07-07T15:35:00Z">
        <w:r w:rsidR="00791802">
          <w:t>, test them on ground-</w:t>
        </w:r>
        <w:r w:rsidR="00791802">
          <w:lastRenderedPageBreak/>
          <w:t xml:space="preserve">truth </w:t>
        </w:r>
      </w:ins>
      <w:ins w:id="309" w:author="Shivesh Chaudhary" w:date="2025-07-07T21:06:00Z" w16du:dateUtc="2025-07-07T15:36:00Z">
        <w:r w:rsidR="00791802">
          <w:t>annotated datasets</w:t>
        </w:r>
      </w:ins>
      <w:ins w:id="310" w:author="Shivesh Chaudhary" w:date="2025-07-07T21:15:00Z" w16du:dateUtc="2025-07-07T15:45:00Z">
        <w:r w:rsidR="004D2DDD">
          <w:t>,</w:t>
        </w:r>
      </w:ins>
      <w:ins w:id="311" w:author="Shivesh Chaudhary" w:date="2025-07-07T21:06:00Z" w16du:dateUtc="2025-07-07T15:36:00Z">
        <w:r w:rsidR="00791802">
          <w:t xml:space="preserve"> and </w:t>
        </w:r>
      </w:ins>
      <w:ins w:id="312" w:author="Shivesh Chaudhary" w:date="2025-07-07T21:14:00Z" w16du:dateUtc="2025-07-07T15:44:00Z">
        <w:r w:rsidR="004D2DDD">
          <w:t>quantify accuracy across standardized metrics</w:t>
        </w:r>
      </w:ins>
      <w:ins w:id="313" w:author="Shivesh Chaudhary" w:date="2025-07-07T21:15:00Z" w16du:dateUtc="2025-07-07T15:45:00Z">
        <w:r w:rsidR="004D2DDD">
          <w:t>,</w:t>
        </w:r>
      </w:ins>
      <w:ins w:id="314" w:author="Shivesh Chaudhary" w:date="2025-07-07T21:14:00Z" w16du:dateUtc="2025-07-07T15:44:00Z">
        <w:r w:rsidR="004D2DDD">
          <w:t xml:space="preserve"> </w:t>
        </w:r>
      </w:ins>
      <w:ins w:id="315" w:author="Shivesh Chaudhary" w:date="2025-07-07T20:30:00Z" w16du:dateUtc="2025-07-07T15:00:00Z">
        <w:r w:rsidR="00A77B51">
          <w:t>thus allowing</w:t>
        </w:r>
      </w:ins>
      <w:ins w:id="316" w:author="Shivesh Chaudhary" w:date="2025-07-07T20:31:00Z" w16du:dateUtc="2025-07-07T15:01:00Z">
        <w:r w:rsidR="00A77B51">
          <w:t xml:space="preserve"> to</w:t>
        </w:r>
      </w:ins>
      <w:ins w:id="317" w:author="Shivesh Chaudhary" w:date="2025-07-07T21:00:00Z" w16du:dateUtc="2025-07-07T15:30:00Z">
        <w:r w:rsidR="00791802">
          <w:t xml:space="preserve"> compare </w:t>
        </w:r>
      </w:ins>
      <w:ins w:id="318" w:author="Shivesh Chaudhary" w:date="2025-07-07T21:21:00Z" w16du:dateUtc="2025-07-07T15:51:00Z">
        <w:r w:rsidR="0061611A">
          <w:t>different design choices</w:t>
        </w:r>
      </w:ins>
      <w:ins w:id="319" w:author="Shivesh Chaudhary" w:date="2025-08-06T16:24:00Z" w16du:dateUtc="2025-08-06T10:54:00Z">
        <w:r w:rsidR="00047CEC">
          <w:t xml:space="preserve"> (Figure 1)</w:t>
        </w:r>
      </w:ins>
      <w:del w:id="320" w:author="Shivesh Chaudhary" w:date="2025-07-07T20:22:00Z" w16du:dateUtc="2025-07-07T14:52:00Z">
        <w:r w:rsidDel="003A7C8F">
          <w:delText xml:space="preserve">to </w:delText>
        </w:r>
      </w:del>
      <w:del w:id="321" w:author="Shivesh Chaudhary" w:date="2025-07-07T20:31:00Z" w16du:dateUtc="2025-07-07T15:01:00Z">
        <w:r w:rsidDel="00A77B51">
          <w:delText xml:space="preserve">compare and </w:delText>
        </w:r>
      </w:del>
      <w:del w:id="322" w:author="Shivesh Chaudhary" w:date="2025-07-07T20:30:00Z" w16du:dateUtc="2025-07-07T15:00:00Z">
        <w:r w:rsidDel="00A77B51">
          <w:delText xml:space="preserve">analyze </w:delText>
        </w:r>
      </w:del>
      <w:del w:id="323" w:author="Shivesh Chaudhary" w:date="2025-07-07T20:31:00Z" w16du:dateUtc="2025-07-07T15:01:00Z">
        <w:r w:rsidDel="00A77B51">
          <w:delText>tracking algorithms</w:delText>
        </w:r>
      </w:del>
      <w:r>
        <w:t xml:space="preserve">. </w:t>
      </w:r>
      <w:ins w:id="324" w:author="Shivesh Chaudhary" w:date="2025-07-07T21:00:00Z" w16du:dateUtc="2025-07-07T15:30:00Z">
        <w:r w:rsidR="00791802">
          <w:t>Key features of o</w:t>
        </w:r>
      </w:ins>
      <w:del w:id="325" w:author="Shivesh Chaudhary" w:date="2025-07-07T21:00:00Z" w16du:dateUtc="2025-07-07T15:30:00Z">
        <w:r w:rsidDel="00791802">
          <w:delText>O</w:delText>
        </w:r>
      </w:del>
      <w:r>
        <w:t xml:space="preserve">ur toolbox </w:t>
      </w:r>
      <w:del w:id="326" w:author="Hang Lu" w:date="2025-06-29T20:47:00Z">
        <w:r w:rsidR="00132B78" w:rsidDel="17A630EF">
          <w:delText>enables</w:delText>
        </w:r>
      </w:del>
      <w:ins w:id="327" w:author="Hang Lu" w:date="2025-06-29T20:47:00Z">
        <w:r>
          <w:t>include</w:t>
        </w:r>
        <w:del w:id="328" w:author="Shivesh Chaudhary" w:date="2025-07-07T21:01:00Z" w16du:dateUtc="2025-07-07T15:31:00Z">
          <w:r w:rsidDel="00791802">
            <w:delText>s</w:delText>
          </w:r>
        </w:del>
      </w:ins>
      <w:r>
        <w:t xml:space="preserve"> 1) </w:t>
      </w:r>
      <w:ins w:id="329" w:author="Shivesh Chaudhary" w:date="2025-07-07T21:02:00Z" w16du:dateUtc="2025-07-07T15:32:00Z">
        <w:r w:rsidR="00791802">
          <w:t xml:space="preserve">easy </w:t>
        </w:r>
      </w:ins>
      <w:ins w:id="330" w:author="Hang Lu" w:date="2025-06-29T20:48:00Z">
        <w:del w:id="331" w:author="Shivesh Chaudhary" w:date="2025-07-07T21:02:00Z" w16du:dateUtc="2025-07-07T15:32:00Z">
          <w:r w:rsidDel="00791802">
            <w:delText xml:space="preserve">the </w:delText>
          </w:r>
        </w:del>
      </w:ins>
      <w:r>
        <w:t>generation of synthetic data</w:t>
      </w:r>
      <w:ins w:id="332" w:author="Shivesh Chaudhary" w:date="2025-07-08T06:56:00Z" w16du:dateUtc="2025-07-08T01:26:00Z">
        <w:r w:rsidR="001A2EE5">
          <w:t>,</w:t>
        </w:r>
      </w:ins>
      <w:r>
        <w:t xml:space="preserve"> </w:t>
      </w:r>
      <w:ins w:id="333" w:author="Shivesh Chaudhary" w:date="2025-07-08T06:55:00Z" w16du:dateUtc="2025-07-08T01:25:00Z">
        <w:r w:rsidR="001A2EE5">
          <w:t xml:space="preserve">thus known ground truth </w:t>
        </w:r>
      </w:ins>
      <w:ins w:id="334" w:author="Shivesh Chaudhary" w:date="2025-07-08T06:56:00Z" w16du:dateUtc="2025-07-08T01:26:00Z">
        <w:r w:rsidR="001A2EE5">
          <w:t xml:space="preserve">tracking </w:t>
        </w:r>
      </w:ins>
      <w:ins w:id="335" w:author="Shivesh Chaudhary" w:date="2025-07-08T06:55:00Z" w16du:dateUtc="2025-07-08T01:25:00Z">
        <w:r w:rsidR="001A2EE5">
          <w:t>annotation</w:t>
        </w:r>
      </w:ins>
      <w:ins w:id="336" w:author="Shivesh Chaudhary" w:date="2025-07-08T06:56:00Z" w16du:dateUtc="2025-07-08T01:26:00Z">
        <w:r w:rsidR="001A2EE5">
          <w:t xml:space="preserve">s, </w:t>
        </w:r>
      </w:ins>
      <w:r>
        <w:t>with varied levels of common types of noises in data, 2)</w:t>
      </w:r>
      <w:ins w:id="337" w:author="Hang Lu" w:date="2025-06-29T20:48:00Z">
        <w:r>
          <w:t xml:space="preserve"> a</w:t>
        </w:r>
      </w:ins>
      <w:r>
        <w:t xml:space="preserve"> framework to benchmark </w:t>
      </w:r>
      <w:del w:id="338" w:author="Shivesh Chaudhary" w:date="2025-07-07T21:03:00Z" w16du:dateUtc="2025-07-07T15:33:00Z">
        <w:r w:rsidDel="00791802">
          <w:delText xml:space="preserve">against </w:delText>
        </w:r>
      </w:del>
      <w:ins w:id="339" w:author="Shivesh Chaudhary" w:date="2025-07-07T21:03:00Z" w16du:dateUtc="2025-07-07T15:33:00Z">
        <w:r w:rsidR="00791802">
          <w:t xml:space="preserve">over 20 correspondence estimation </w:t>
        </w:r>
      </w:ins>
      <w:ins w:id="340" w:author="Shivesh Chaudhary" w:date="2025-07-07T21:06:00Z" w16du:dateUtc="2025-07-07T15:36:00Z">
        <w:r w:rsidR="00791802">
          <w:t xml:space="preserve">across </w:t>
        </w:r>
      </w:ins>
      <w:ins w:id="341" w:author="Shivesh Chaudhary" w:date="2025-07-07T21:03:00Z" w16du:dateUtc="2025-07-07T15:33:00Z">
        <w:r w:rsidR="00791802">
          <w:t>Registration, Quadrati</w:t>
        </w:r>
      </w:ins>
      <w:ins w:id="342" w:author="Shivesh Chaudhary" w:date="2025-07-07T21:04:00Z" w16du:dateUtc="2025-07-07T15:34:00Z">
        <w:r w:rsidR="00791802">
          <w:t>c and Hybrid</w:t>
        </w:r>
      </w:ins>
      <w:ins w:id="343" w:author="Shivesh Chaudhary" w:date="2025-07-07T21:03:00Z" w16du:dateUtc="2025-07-07T15:33:00Z">
        <w:r w:rsidR="00791802">
          <w:t xml:space="preserve"> </w:t>
        </w:r>
      </w:ins>
      <w:ins w:id="344" w:author="Shivesh Chaudhary" w:date="2025-07-07T21:06:00Z" w16du:dateUtc="2025-07-07T15:36:00Z">
        <w:r w:rsidR="00791802">
          <w:t>categor</w:t>
        </w:r>
      </w:ins>
      <w:ins w:id="345" w:author="Shivesh Chaudhary" w:date="2025-07-07T21:07:00Z" w16du:dateUtc="2025-07-07T15:37:00Z">
        <w:r w:rsidR="00791802">
          <w:t>ies of</w:t>
        </w:r>
      </w:ins>
      <w:ins w:id="346" w:author="Shivesh Chaudhary" w:date="2025-07-07T21:04:00Z" w16du:dateUtc="2025-07-07T15:34:00Z">
        <w:r w:rsidR="00791802">
          <w:t xml:space="preserve"> methods </w:t>
        </w:r>
      </w:ins>
      <w:del w:id="347" w:author="Shivesh Chaudhary" w:date="2025-07-07T21:04:00Z" w16du:dateUtc="2025-07-07T15:34:00Z">
        <w:r w:rsidDel="00791802">
          <w:delText>14 graph-matching</w:delText>
        </w:r>
      </w:del>
      <w:ins w:id="348" w:author="Hang Lu" w:date="2025-06-29T20:48:00Z">
        <w:del w:id="349" w:author="Shivesh Chaudhary" w:date="2025-07-07T21:04:00Z" w16du:dateUtc="2025-07-07T15:34:00Z">
          <w:r w:rsidDel="00791802">
            <w:delText>-</w:delText>
          </w:r>
        </w:del>
      </w:ins>
      <w:del w:id="350" w:author="Shivesh Chaudhary" w:date="2025-07-07T21:04:00Z" w16du:dateUtc="2025-07-07T15:34:00Z">
        <w:r w:rsidR="00132B78" w:rsidDel="00791802">
          <w:delText xml:space="preserve"> </w:delText>
        </w:r>
        <w:r w:rsidDel="00791802">
          <w:delText>based and 7 linear (point-cloud registration</w:delText>
        </w:r>
      </w:del>
      <w:ins w:id="351" w:author="Hang Lu" w:date="2025-06-29T20:48:00Z">
        <w:del w:id="352" w:author="Shivesh Chaudhary" w:date="2025-07-07T21:04:00Z" w16du:dateUtc="2025-07-07T15:34:00Z">
          <w:r w:rsidDel="00791802">
            <w:delText>-</w:delText>
          </w:r>
        </w:del>
      </w:ins>
      <w:del w:id="353" w:author="Shivesh Chaudhary" w:date="2025-07-07T21:04:00Z" w16du:dateUtc="2025-07-07T15:34:00Z">
        <w:r w:rsidR="00132B78" w:rsidDel="00791802">
          <w:delText xml:space="preserve"> </w:delText>
        </w:r>
        <w:r w:rsidDel="00791802">
          <w:delText xml:space="preserve">based) methods for finding correspondence between nuclei in frames, </w:delText>
        </w:r>
      </w:del>
      <w:r>
        <w:t xml:space="preserve">3) </w:t>
      </w:r>
      <w:ins w:id="354" w:author="Shivesh Chaudhary" w:date="2025-07-07T21:07:00Z" w16du:dateUtc="2025-07-07T15:37:00Z">
        <w:r w:rsidR="00791802">
          <w:t xml:space="preserve">implementation of </w:t>
        </w:r>
      </w:ins>
      <w:ins w:id="355" w:author="Shivesh Chaudhary" w:date="2025-07-07T21:21:00Z" w16du:dateUtc="2025-07-07T15:51:00Z">
        <w:r w:rsidR="0061611A">
          <w:t>two commonly used track linking strategies</w:t>
        </w:r>
      </w:ins>
      <w:ins w:id="356" w:author="Shivesh Chaudhary" w:date="2025-07-07T21:22:00Z" w16du:dateUtc="2025-07-07T15:52:00Z">
        <w:r w:rsidR="0061611A">
          <w:t xml:space="preserve">; </w:t>
        </w:r>
      </w:ins>
      <w:ins w:id="357" w:author="Hang Lu" w:date="2025-06-29T20:48:00Z">
        <w:del w:id="358" w:author="Shivesh Chaudhary" w:date="2025-07-07T21:07:00Z" w16du:dateUtc="2025-07-07T15:37:00Z">
          <w:r w:rsidDel="00791802">
            <w:delText xml:space="preserve">a </w:delText>
          </w:r>
        </w:del>
      </w:ins>
      <w:del w:id="359" w:author="Shivesh Chaudhary" w:date="2025-07-07T21:07:00Z" w16du:dateUtc="2025-07-07T15:37:00Z">
        <w:r w:rsidDel="00791802">
          <w:delText xml:space="preserve">comparison of commonly </w:delText>
        </w:r>
      </w:del>
      <w:del w:id="360" w:author="Shivesh Chaudhary" w:date="2025-07-07T21:21:00Z" w16du:dateUtc="2025-07-07T15:51:00Z">
        <w:r w:rsidDel="0061611A">
          <w:delText>used track linking strategies</w:delText>
        </w:r>
      </w:del>
      <w:ins w:id="361" w:author="Shivesh Chaudhary" w:date="2025-07-07T21:07:00Z" w16du:dateUtc="2025-07-07T15:37:00Z">
        <w:r w:rsidR="00791802">
          <w:t>Sequential, and All-to-one. Apart from t</w:t>
        </w:r>
      </w:ins>
      <w:ins w:id="362" w:author="Shivesh Chaudhary" w:date="2025-07-07T21:08:00Z" w16du:dateUtc="2025-07-07T15:38:00Z">
        <w:r w:rsidR="00791802">
          <w:t xml:space="preserve">he strategies used in whole-brain cell tracking </w:t>
        </w:r>
      </w:ins>
      <w:ins w:id="363" w:author="Shivesh Chaudhary" w:date="2025-07-07T21:22:00Z" w16du:dateUtc="2025-07-07T15:52:00Z">
        <w:r w:rsidR="0061611A">
          <w:t>works,</w:t>
        </w:r>
      </w:ins>
      <w:ins w:id="364" w:author="Shivesh Chaudhary" w:date="2025-07-07T21:08:00Z" w16du:dateUtc="2025-07-07T15:38:00Z">
        <w:r w:rsidR="00791802">
          <w:t xml:space="preserve"> we also compare against min-cost flow optimization b</w:t>
        </w:r>
      </w:ins>
      <w:ins w:id="365" w:author="Shivesh Chaudhary" w:date="2025-07-07T21:22:00Z" w16du:dateUtc="2025-07-07T15:52:00Z">
        <w:r w:rsidR="0061611A">
          <w:t>ased</w:t>
        </w:r>
      </w:ins>
      <w:ins w:id="366" w:author="Shivesh Chaudhary" w:date="2025-07-07T21:09:00Z" w16du:dateUtc="2025-07-07T15:39:00Z">
        <w:r w:rsidR="00791802">
          <w:t xml:space="preserve"> tracking methods used in </w:t>
        </w:r>
      </w:ins>
      <w:ins w:id="367" w:author="Shivesh Chaudhary" w:date="2025-07-07T21:23:00Z" w16du:dateUtc="2025-07-07T15:53:00Z">
        <w:r w:rsidR="0061611A">
          <w:t xml:space="preserve">the </w:t>
        </w:r>
      </w:ins>
      <w:ins w:id="368" w:author="Shivesh Chaudhary" w:date="2025-07-07T21:09:00Z" w16du:dateUtc="2025-07-07T15:39:00Z">
        <w:r w:rsidR="00791802">
          <w:t>general cell-tracking literature</w:t>
        </w:r>
      </w:ins>
      <w:del w:id="369" w:author="Hang Lu" w:date="2025-06-29T20:48:00Z">
        <w:r w:rsidR="00132B78" w:rsidDel="17A630EF">
          <w:delText xml:space="preserve"> including</w:delText>
        </w:r>
      </w:del>
      <w:r>
        <w:t xml:space="preserve">, and 4) </w:t>
      </w:r>
      <w:ins w:id="370" w:author="Shivesh Chaudhary" w:date="2025-07-07T21:23:00Z" w16du:dateUtc="2025-07-07T15:53:00Z">
        <w:r w:rsidR="0061611A">
          <w:t xml:space="preserve">implementation of </w:t>
        </w:r>
      </w:ins>
      <w:ins w:id="371" w:author="Hang Lu" w:date="2025-06-29T20:49:00Z">
        <w:del w:id="372" w:author="Shivesh Chaudhary" w:date="2025-07-07T21:09:00Z" w16du:dateUtc="2025-07-07T15:39:00Z">
          <w:r w:rsidDel="00791802">
            <w:delText xml:space="preserve">an </w:delText>
          </w:r>
        </w:del>
      </w:ins>
      <w:del w:id="373" w:author="Shivesh Chaudhary" w:date="2025-07-07T21:23:00Z" w16du:dateUtc="2025-07-07T15:53:00Z">
        <w:r w:rsidDel="0061611A">
          <w:delText xml:space="preserve">assessment of accuracy across </w:delText>
        </w:r>
      </w:del>
      <w:r>
        <w:t xml:space="preserve">6 standardized </w:t>
      </w:r>
      <w:ins w:id="374" w:author="Hang Lu" w:date="2025-06-29T20:49:00Z">
        <w:r>
          <w:t>multi-object tracking (</w:t>
        </w:r>
      </w:ins>
      <w:r>
        <w:t>MOT</w:t>
      </w:r>
      <w:ins w:id="375" w:author="Hang Lu" w:date="2025-06-29T20:49:00Z">
        <w:r>
          <w:t>)</w:t>
        </w:r>
      </w:ins>
      <w:r>
        <w:t xml:space="preserve"> </w:t>
      </w:r>
      <w:ins w:id="376" w:author="Shivesh Chaudhary" w:date="2025-07-07T21:23:00Z" w16du:dateUtc="2025-07-07T15:53:00Z">
        <w:r w:rsidR="0061611A">
          <w:t xml:space="preserve">accuracy </w:t>
        </w:r>
      </w:ins>
      <w:r>
        <w:t>metrics</w:t>
      </w:r>
      <w:ins w:id="377" w:author="Shivesh Chaudhary" w:date="2025-07-07T21:09:00Z" w16du:dateUtc="2025-07-07T15:39:00Z">
        <w:r w:rsidR="00791802">
          <w:t xml:space="preserve"> thus removing bias due to reporting metric</w:t>
        </w:r>
      </w:ins>
      <w:ins w:id="378" w:author="Shivesh Chaudhary" w:date="2025-07-07T21:10:00Z" w16du:dateUtc="2025-07-07T15:40:00Z">
        <w:r w:rsidR="00791802">
          <w:t>s</w:t>
        </w:r>
      </w:ins>
      <w:r>
        <w:t xml:space="preserve">. </w:t>
      </w:r>
      <w:ins w:id="379" w:author="Hang Lu" w:date="2025-06-29T20:50:00Z">
        <w:r>
          <w:t>This set of tools are e</w:t>
        </w:r>
      </w:ins>
      <w:del w:id="380" w:author="Hang Lu" w:date="2025-06-29T20:50:00Z">
        <w:r w:rsidR="00132B78" w:rsidDel="17A630EF">
          <w:delText>E</w:delText>
        </w:r>
      </w:del>
      <w:r>
        <w:t>asy</w:t>
      </w:r>
      <w:ins w:id="381" w:author="Hang Lu" w:date="2025-06-29T20:50:00Z">
        <w:r>
          <w:t>-</w:t>
        </w:r>
      </w:ins>
      <w:del w:id="382" w:author="Hang Lu" w:date="2025-06-29T20:50:00Z">
        <w:r w:rsidR="00132B78" w:rsidDel="17A630EF">
          <w:delText xml:space="preserve"> </w:delText>
        </w:r>
      </w:del>
      <w:r>
        <w:t>to</w:t>
      </w:r>
      <w:ins w:id="383" w:author="Hang Lu" w:date="2025-06-29T20:50:00Z">
        <w:r>
          <w:t>-</w:t>
        </w:r>
      </w:ins>
      <w:del w:id="384" w:author="Hang Lu" w:date="2025-06-29T20:50:00Z">
        <w:r w:rsidR="00132B78" w:rsidDel="17A630EF">
          <w:delText xml:space="preserve"> </w:delText>
        </w:r>
      </w:del>
      <w:r>
        <w:t>use</w:t>
      </w:r>
      <w:ins w:id="385" w:author="Hang Lu" w:date="2025-06-29T20:51:00Z">
        <w:r>
          <w:t>,</w:t>
        </w:r>
      </w:ins>
      <w:r>
        <w:t xml:space="preserve"> callable implementations of various methods and tracking strategies</w:t>
      </w:r>
      <w:del w:id="386" w:author="Hang Lu" w:date="2025-06-29T20:51:00Z">
        <w:r w:rsidR="00132B78" w:rsidDel="17A630EF">
          <w:delText xml:space="preserve"> in our toolbox</w:delText>
        </w:r>
      </w:del>
      <w:ins w:id="387" w:author="Hang Lu" w:date="2025-06-29T20:51:00Z">
        <w:r>
          <w:t>; they</w:t>
        </w:r>
      </w:ins>
      <w:r>
        <w:t xml:space="preserve"> enable fast screening and benchmarking of new methods. </w:t>
      </w:r>
      <w:commentRangeStart w:id="388"/>
      <w:commentRangeStart w:id="389"/>
      <w:r>
        <w:t xml:space="preserve">Using the toolbox, we conducted an unbiased </w:t>
      </w:r>
      <w:del w:id="390" w:author="Shivesh Chaudhary" w:date="2025-07-07T21:11:00Z" w16du:dateUtc="2025-07-07T15:41:00Z">
        <w:r w:rsidDel="004D2DDD">
          <w:delText>multi</w:delText>
        </w:r>
      </w:del>
      <w:del w:id="391" w:author="Shivesh Chaudhary" w:date="2025-07-07T21:10:00Z" w16du:dateUtc="2025-07-07T15:40:00Z">
        <w:r w:rsidDel="004D2DDD">
          <w:delText>-dimensional</w:delText>
        </w:r>
      </w:del>
      <w:del w:id="392" w:author="Shivesh Chaudhary" w:date="2025-07-07T21:11:00Z" w16du:dateUtc="2025-07-07T15:41:00Z">
        <w:r w:rsidDel="004D2DDD">
          <w:delText xml:space="preserve"> </w:delText>
        </w:r>
      </w:del>
      <w:r>
        <w:t xml:space="preserve">screen </w:t>
      </w:r>
      <w:ins w:id="393" w:author="Shivesh Chaudhary" w:date="2025-07-07T21:10:00Z" w16du:dateUtc="2025-07-07T15:40:00Z">
        <w:r w:rsidR="004D2DDD">
          <w:t xml:space="preserve">of </w:t>
        </w:r>
      </w:ins>
      <w:ins w:id="394" w:author="Shivesh Chaudhary" w:date="2025-07-07T21:11:00Z" w16du:dateUtc="2025-07-07T15:41:00Z">
        <w:r w:rsidR="004D2DDD">
          <w:t>design choices</w:t>
        </w:r>
      </w:ins>
      <w:ins w:id="395" w:author="Shivesh Chaudhary" w:date="2025-07-07T21:10:00Z" w16du:dateUtc="2025-07-07T15:40:00Z">
        <w:r w:rsidR="004D2DDD">
          <w:t xml:space="preserve"> </w:t>
        </w:r>
      </w:ins>
      <w:r>
        <w:t xml:space="preserve">across all accuracy metrics to identify </w:t>
      </w:r>
      <w:ins w:id="396" w:author="Shivesh Chaudhary" w:date="2025-07-07T21:12:00Z" w16du:dateUtc="2025-07-07T15:42:00Z">
        <w:r w:rsidR="004D2DDD">
          <w:t>the ones t</w:t>
        </w:r>
      </w:ins>
      <w:del w:id="397" w:author="Shivesh Chaudhary" w:date="2025-07-07T21:12:00Z" w16du:dateUtc="2025-07-07T15:42:00Z">
        <w:r w:rsidDel="004D2DDD">
          <w:delText xml:space="preserve">best choices </w:delText>
        </w:r>
      </w:del>
      <w:ins w:id="398" w:author="Shivesh Chaudhary" w:date="2025-07-07T21:12:00Z" w16du:dateUtc="2025-07-07T15:42:00Z">
        <w:r w:rsidR="004D2DDD">
          <w:t xml:space="preserve">hat perform better and are more robust to noise </w:t>
        </w:r>
      </w:ins>
      <w:r>
        <w:t xml:space="preserve">for tracking </w:t>
      </w:r>
      <w:ins w:id="399" w:author="Shivesh Chaudhary" w:date="2025-07-07T21:11:00Z" w16du:dateUtc="2025-07-07T15:41:00Z">
        <w:r w:rsidR="004D2DDD">
          <w:t xml:space="preserve">neurons </w:t>
        </w:r>
      </w:ins>
      <w:r>
        <w:t xml:space="preserve">in </w:t>
      </w:r>
      <w:r w:rsidRPr="17A630EF">
        <w:rPr>
          <w:i/>
          <w:iCs/>
        </w:rPr>
        <w:t>C. elegans</w:t>
      </w:r>
      <w:r>
        <w:t xml:space="preserve"> whole</w:t>
      </w:r>
      <w:ins w:id="400" w:author="Hang Lu" w:date="2025-06-29T20:51:00Z">
        <w:r>
          <w:t>-</w:t>
        </w:r>
      </w:ins>
      <w:del w:id="401" w:author="Hang Lu" w:date="2025-06-29T20:51:00Z">
        <w:r w:rsidR="00132B78" w:rsidDel="17A630EF">
          <w:delText xml:space="preserve"> </w:delText>
        </w:r>
      </w:del>
      <w:r>
        <w:t xml:space="preserve">brain videos. We </w:t>
      </w:r>
      <w:ins w:id="402" w:author="Shivesh Chaudhary" w:date="2025-07-07T21:25:00Z" w16du:dateUtc="2025-07-07T15:55:00Z">
        <w:r w:rsidR="0061611A">
          <w:t xml:space="preserve">further conduct a similar screen </w:t>
        </w:r>
      </w:ins>
      <w:ins w:id="403" w:author="Shivesh Chaudhary" w:date="2025-07-07T21:26:00Z" w16du:dateUtc="2025-07-07T15:56:00Z">
        <w:r w:rsidR="0061611A">
          <w:t>on</w:t>
        </w:r>
      </w:ins>
      <w:ins w:id="404" w:author="Shivesh Chaudhary" w:date="2025-07-07T21:25:00Z" w16du:dateUtc="2025-07-07T15:55:00Z">
        <w:r w:rsidR="0061611A">
          <w:t xml:space="preserve"> </w:t>
        </w:r>
      </w:ins>
      <w:del w:id="405" w:author="Shivesh Chaudhary" w:date="2025-07-07T21:25:00Z" w16du:dateUtc="2025-07-07T15:55:00Z">
        <w:r w:rsidDel="0061611A">
          <w:delText xml:space="preserve">validate the findings of the screen </w:delText>
        </w:r>
      </w:del>
      <w:ins w:id="406" w:author="Shivesh Chaudhary" w:date="2025-07-07T21:25:00Z" w16du:dateUtc="2025-07-07T15:55:00Z">
        <w:r w:rsidR="0061611A">
          <w:t xml:space="preserve">a manually annotated </w:t>
        </w:r>
      </w:ins>
      <w:ins w:id="407" w:author="Shivesh Chaudhary" w:date="2025-07-07T21:26:00Z" w16du:dateUtc="2025-07-07T15:56:00Z">
        <w:r w:rsidR="0061611A">
          <w:t>whole-brain video recording</w:t>
        </w:r>
      </w:ins>
      <w:del w:id="408" w:author="Shivesh Chaudhary" w:date="2025-07-07T21:25:00Z" w16du:dateUtc="2025-07-07T15:55:00Z">
        <w:r w:rsidDel="0061611A">
          <w:delText>on</w:delText>
        </w:r>
      </w:del>
      <w:ins w:id="409" w:author="Shivesh Chaudhary" w:date="2025-07-07T21:25:00Z" w16du:dateUtc="2025-07-07T15:55:00Z">
        <w:r w:rsidR="0061611A">
          <w:t xml:space="preserve"> </w:t>
        </w:r>
      </w:ins>
      <w:ins w:id="410" w:author="Shivesh Chaudhary" w:date="2025-07-07T21:26:00Z" w16du:dateUtc="2025-07-07T15:56:00Z">
        <w:r w:rsidR="0061611A">
          <w:t xml:space="preserve">and </w:t>
        </w:r>
      </w:ins>
      <w:del w:id="411" w:author="Shivesh Chaudhary" w:date="2025-07-07T21:25:00Z" w16du:dateUtc="2025-07-07T15:55:00Z">
        <w:r w:rsidDel="0061611A">
          <w:delText xml:space="preserve"> </w:delText>
        </w:r>
      </w:del>
      <w:del w:id="412" w:author="Shivesh Chaudhary" w:date="2025-07-07T21:26:00Z" w16du:dateUtc="2025-07-07T15:56:00Z">
        <w:r w:rsidDel="0061611A">
          <w:delText>experimental data</w:delText>
        </w:r>
      </w:del>
      <w:r>
        <w:t>.</w:t>
      </w:r>
      <w:commentRangeEnd w:id="388"/>
      <w:r w:rsidR="00132B78">
        <w:commentReference w:id="388"/>
      </w:r>
      <w:commentRangeEnd w:id="389"/>
      <w:r w:rsidR="00AF2509">
        <w:rPr>
          <w:rStyle w:val="CommentReference"/>
        </w:rPr>
        <w:commentReference w:id="389"/>
      </w:r>
    </w:p>
    <w:p w14:paraId="24924C10" w14:textId="77777777" w:rsidR="00132B78" w:rsidRDefault="1EACF65A" w:rsidP="00101147">
      <w:pPr>
        <w:pStyle w:val="Heading1"/>
        <w:spacing w:after="0" w:line="240" w:lineRule="auto"/>
        <w:pPrChange w:id="413" w:author="Shivesh Chaudhary" w:date="2025-08-06T16:38:00Z" w16du:dateUtc="2025-08-06T11:08:00Z">
          <w:pPr>
            <w:pStyle w:val="Heading2"/>
            <w:spacing w:before="240"/>
          </w:pPr>
        </w:pPrChange>
      </w:pPr>
      <w:bookmarkStart w:id="414" w:name="_Toc107625701"/>
      <w:r>
        <w:t>Methods</w:t>
      </w:r>
      <w:bookmarkEnd w:id="414"/>
    </w:p>
    <w:p w14:paraId="75CE9F44" w14:textId="77777777" w:rsidR="00132B78" w:rsidRDefault="1EACF65A" w:rsidP="00101147">
      <w:pPr>
        <w:pStyle w:val="Heading2"/>
        <w:spacing w:after="0" w:line="240" w:lineRule="auto"/>
        <w:pPrChange w:id="415" w:author="Shivesh Chaudhary" w:date="2025-08-06T16:38:00Z" w16du:dateUtc="2025-08-06T11:08:00Z">
          <w:pPr>
            <w:pStyle w:val="Heading3"/>
            <w:spacing w:before="240"/>
          </w:pPr>
        </w:pPrChange>
      </w:pPr>
      <w:bookmarkStart w:id="416" w:name="_Toc107625702"/>
      <w:r>
        <w:t>Generating synthetic data for tracking</w:t>
      </w:r>
      <w:bookmarkEnd w:id="416"/>
    </w:p>
    <w:p w14:paraId="04A0CAFE" w14:textId="3387C844" w:rsidR="00132B78" w:rsidRDefault="009A7B5D" w:rsidP="44D5F7B6">
      <w:pPr>
        <w:widowControl w:val="0"/>
        <w:spacing w:before="0" w:after="0" w:line="240" w:lineRule="auto"/>
        <w:rPr>
          <w:rFonts w:eastAsiaTheme="minorEastAsia"/>
        </w:rPr>
      </w:pPr>
      <w:ins w:id="417" w:author="Shivesh Chaudhary" w:date="2025-07-25T17:37:00Z" w16du:dateUtc="2025-07-25T12:07:00Z">
        <w:r>
          <w:t>D</w:t>
        </w:r>
      </w:ins>
      <w:ins w:id="418" w:author="Shivesh Chaudhary" w:date="2025-07-08T22:27:00Z" w16du:dateUtc="2025-07-08T16:57:00Z">
        <w:r w:rsidR="00D4113C">
          <w:t xml:space="preserve">atasets </w:t>
        </w:r>
      </w:ins>
      <w:ins w:id="419" w:author="Shivesh Chaudhary" w:date="2025-07-08T22:28:00Z" w16du:dateUtc="2025-07-08T16:58:00Z">
        <w:r w:rsidR="00D4113C">
          <w:t xml:space="preserve">that have ground-truth </w:t>
        </w:r>
      </w:ins>
      <w:ins w:id="420" w:author="Shivesh Chaudhary" w:date="2025-07-08T22:27:00Z" w16du:dateUtc="2025-07-08T16:57:00Z">
        <w:r w:rsidR="00D4113C">
          <w:t>annota</w:t>
        </w:r>
      </w:ins>
      <w:ins w:id="421" w:author="Shivesh Chaudhary" w:date="2025-07-08T22:28:00Z" w16du:dateUtc="2025-07-08T16:58:00Z">
        <w:r w:rsidR="00D4113C">
          <w:t>tions available</w:t>
        </w:r>
      </w:ins>
      <w:ins w:id="422" w:author="Shivesh Chaudhary" w:date="2025-07-08T22:27:00Z" w16du:dateUtc="2025-07-08T16:57:00Z">
        <w:r w:rsidR="00D4113C">
          <w:t xml:space="preserve"> are critical for </w:t>
        </w:r>
      </w:ins>
      <w:ins w:id="423" w:author="Shivesh Chaudhary" w:date="2025-07-08T22:28:00Z" w16du:dateUtc="2025-07-08T16:58:00Z">
        <w:r w:rsidR="00D4113C">
          <w:t xml:space="preserve">development of tracking algorithms, but they are extremely </w:t>
        </w:r>
      </w:ins>
      <w:ins w:id="424" w:author="Shivesh Chaudhary" w:date="2025-07-08T22:29:00Z" w16du:dateUtc="2025-07-08T16:59:00Z">
        <w:r w:rsidR="00D4113C">
          <w:t>laborious to generate</w:t>
        </w:r>
      </w:ins>
      <w:ins w:id="425" w:author="Shivesh Chaudhary" w:date="2025-08-06T14:48:00Z" w16du:dateUtc="2025-08-06T09:18:00Z">
        <w:r w:rsidR="007945EE">
          <w:t>, for example</w:t>
        </w:r>
      </w:ins>
      <w:ins w:id="426" w:author="Shivesh Chaudhary" w:date="2025-07-08T22:29:00Z" w16du:dateUtc="2025-07-08T16:59:00Z">
        <w:r w:rsidR="00D4113C">
          <w:t xml:space="preserve"> </w:t>
        </w:r>
      </w:ins>
      <w:ins w:id="427" w:author="Shivesh Chaudhary" w:date="2025-08-06T14:49:00Z" w16du:dateUtc="2025-08-06T09:19:00Z">
        <w:r w:rsidR="007945EE">
          <w:t xml:space="preserve">tracking 100 neurons across </w:t>
        </w:r>
        <w:r w:rsidR="007945EE">
          <w:t xml:space="preserve">just </w:t>
        </w:r>
        <w:r w:rsidR="007945EE">
          <w:t>100 frames</w:t>
        </w:r>
        <w:r w:rsidR="007945EE">
          <w:t xml:space="preserve"> </w:t>
        </w:r>
      </w:ins>
      <w:ins w:id="428" w:author="Shivesh Chaudhary" w:date="2025-07-08T22:29:00Z" w16du:dateUtc="2025-07-08T16:59:00Z">
        <w:r w:rsidR="00D4113C">
          <w:t>requiring</w:t>
        </w:r>
      </w:ins>
      <w:ins w:id="429" w:author="Shivesh Chaudhary" w:date="2025-08-06T14:49:00Z" w16du:dateUtc="2025-08-06T09:19:00Z">
        <w:r w:rsidR="007945EE">
          <w:t xml:space="preserve"> would require</w:t>
        </w:r>
      </w:ins>
      <w:ins w:id="430" w:author="Shivesh Chaudhary" w:date="2025-07-08T22:29:00Z" w16du:dateUtc="2025-07-08T16:59:00Z">
        <w:r w:rsidR="00D4113C">
          <w:t xml:space="preserve"> 100,000 </w:t>
        </w:r>
      </w:ins>
      <w:ins w:id="431" w:author="Shivesh Chaudhary" w:date="2025-08-06T14:49:00Z" w16du:dateUtc="2025-08-06T09:19:00Z">
        <w:r w:rsidR="007945EE">
          <w:t xml:space="preserve">manual </w:t>
        </w:r>
      </w:ins>
      <w:ins w:id="432" w:author="Shivesh Chaudhary" w:date="2025-07-08T22:29:00Z" w16du:dateUtc="2025-07-08T16:59:00Z">
        <w:r w:rsidR="00D4113C">
          <w:t>annotations.</w:t>
        </w:r>
      </w:ins>
      <w:ins w:id="433" w:author="Shivesh Chaudhary" w:date="2025-07-08T06:56:00Z" w16du:dateUtc="2025-07-08T01:26:00Z">
        <w:r w:rsidR="001A2EE5">
          <w:t xml:space="preserve"> </w:t>
        </w:r>
      </w:ins>
      <w:commentRangeStart w:id="434"/>
      <w:ins w:id="435" w:author="Hang Lu" w:date="2025-06-30T21:47:00Z">
        <w:r w:rsidR="1AB53689">
          <w:t>B</w:t>
        </w:r>
      </w:ins>
      <w:commentRangeEnd w:id="434"/>
      <w:r w:rsidR="00132B78">
        <w:commentReference w:id="434"/>
      </w:r>
      <w:ins w:id="436" w:author="Hang Lu" w:date="2025-06-30T21:47:00Z">
        <w:r w:rsidR="1AB53689">
          <w:t xml:space="preserve">ecause of the scarcity </w:t>
        </w:r>
      </w:ins>
      <w:ins w:id="437" w:author="Hang Lu" w:date="2025-06-30T21:48:00Z">
        <w:r w:rsidR="1AB53689">
          <w:t>of fully tracked and validated datasets</w:t>
        </w:r>
      </w:ins>
      <w:ins w:id="438" w:author="Shivesh Chaudhary" w:date="2025-08-06T14:49:00Z" w16du:dateUtc="2025-08-06T09:19:00Z">
        <w:r w:rsidR="007945EE">
          <w:t xml:space="preserve"> across a variety of conditions</w:t>
        </w:r>
      </w:ins>
      <w:ins w:id="439" w:author="Hang Lu" w:date="2025-06-30T21:48:00Z">
        <w:r w:rsidR="1AB53689">
          <w:t xml:space="preserve">, we took the approach of generating synthetic data. This approach allows us </w:t>
        </w:r>
      </w:ins>
      <w:ins w:id="440" w:author="Hang Lu" w:date="2025-06-30T21:49:00Z">
        <w:r w:rsidR="1AB53689">
          <w:t xml:space="preserve">to generate arbitrarily </w:t>
        </w:r>
        <w:del w:id="441" w:author="Shivesh Chaudhary" w:date="2025-07-08T22:36:00Z" w16du:dateUtc="2025-07-08T17:06:00Z">
          <w:r w:rsidR="1AB53689" w:rsidDel="00D4113C">
            <w:delText>large</w:delText>
          </w:r>
        </w:del>
      </w:ins>
      <w:ins w:id="442" w:author="Shivesh Chaudhary" w:date="2025-07-08T22:36:00Z" w16du:dateUtc="2025-07-08T17:06:00Z">
        <w:r w:rsidR="00D4113C">
          <w:t>long</w:t>
        </w:r>
      </w:ins>
      <w:ins w:id="443" w:author="Hang Lu" w:date="2025-06-30T21:49:00Z">
        <w:r w:rsidR="1AB53689">
          <w:t xml:space="preserve"> </w:t>
        </w:r>
      </w:ins>
      <w:ins w:id="444" w:author="Shivesh Chaudhary" w:date="2025-07-08T22:36:00Z" w16du:dateUtc="2025-07-08T17:06:00Z">
        <w:r w:rsidR="00D4113C">
          <w:t xml:space="preserve">video </w:t>
        </w:r>
      </w:ins>
      <w:ins w:id="445" w:author="Hang Lu" w:date="2025-06-30T21:49:00Z">
        <w:r w:rsidR="1AB53689">
          <w:t>data set</w:t>
        </w:r>
      </w:ins>
      <w:ins w:id="446" w:author="Shivesh Chaudhary" w:date="2025-07-08T22:36:00Z" w16du:dateUtc="2025-07-08T17:06:00Z">
        <w:r w:rsidR="00D4113C">
          <w:t>s</w:t>
        </w:r>
      </w:ins>
      <w:ins w:id="447" w:author="Shivesh Chaudhary" w:date="2025-07-08T22:31:00Z" w16du:dateUtc="2025-07-08T17:01:00Z">
        <w:r w:rsidR="00D4113C">
          <w:t xml:space="preserve"> with know</w:t>
        </w:r>
      </w:ins>
      <w:ins w:id="448" w:author="Shivesh Chaudhary" w:date="2025-07-08T22:32:00Z" w16du:dateUtc="2025-07-08T17:02:00Z">
        <w:r w:rsidR="00D4113C">
          <w:t>n ground-truth</w:t>
        </w:r>
      </w:ins>
      <w:ins w:id="449" w:author="Shivesh Chaudhary" w:date="2025-07-08T22:31:00Z" w16du:dateUtc="2025-07-08T17:01:00Z">
        <w:r w:rsidR="00D4113C">
          <w:t xml:space="preserve"> </w:t>
        </w:r>
      </w:ins>
      <w:ins w:id="450" w:author="Shivesh Chaudhary" w:date="2025-07-08T22:32:00Z" w16du:dateUtc="2025-07-08T17:02:00Z">
        <w:r w:rsidR="00D4113C">
          <w:t>tracks</w:t>
        </w:r>
      </w:ins>
      <w:ins w:id="451" w:author="Hang Lu" w:date="2025-06-30T21:49:00Z">
        <w:r w:rsidR="1AB53689">
          <w:t xml:space="preserve">, </w:t>
        </w:r>
      </w:ins>
      <w:ins w:id="452" w:author="Shivesh Chaudhary" w:date="2025-07-08T22:32:00Z" w16du:dateUtc="2025-07-08T17:02:00Z">
        <w:r w:rsidR="00D4113C">
          <w:t xml:space="preserve">and </w:t>
        </w:r>
      </w:ins>
      <w:ins w:id="453" w:author="Hang Lu" w:date="2025-06-30T21:48:00Z">
        <w:r w:rsidR="1AB53689">
          <w:t>to dial in noise leve</w:t>
        </w:r>
        <w:commentRangeStart w:id="454"/>
        <w:r w:rsidR="1AB53689">
          <w:t>ls</w:t>
        </w:r>
      </w:ins>
      <w:ins w:id="455" w:author="Hang Lu" w:date="2025-06-30T21:49:00Z">
        <w:r w:rsidR="1AB53689">
          <w:t xml:space="preserve"> at will</w:t>
        </w:r>
      </w:ins>
      <w:ins w:id="456" w:author="Shivesh Chaudhary" w:date="2025-07-08T22:32:00Z" w16du:dateUtc="2025-07-08T17:02:00Z">
        <w:r w:rsidR="00D4113C">
          <w:t xml:space="preserve"> thus testing the robustness of methods to noise.</w:t>
        </w:r>
      </w:ins>
      <w:ins w:id="457" w:author="Hang Lu" w:date="2025-06-30T21:49:00Z">
        <w:del w:id="458" w:author="Shivesh Chaudhary" w:date="2025-07-08T22:32:00Z" w16du:dateUtc="2025-07-08T17:02:00Z">
          <w:r w:rsidR="1AB53689" w:rsidDel="00D4113C">
            <w:delText>, and ...</w:delText>
          </w:r>
        </w:del>
      </w:ins>
      <w:commentRangeEnd w:id="454"/>
      <w:r w:rsidR="00132B78">
        <w:commentReference w:id="454"/>
      </w:r>
      <w:ins w:id="459" w:author="Hang Lu" w:date="2025-06-30T21:49:00Z">
        <w:r w:rsidR="1AB53689">
          <w:t xml:space="preserve"> </w:t>
        </w:r>
      </w:ins>
      <w:r w:rsidR="00132B78" w:rsidRPr="00380AC1">
        <w:t>Synthetic data was generated using the freely available 3D atlas at OpenWorm</w:t>
      </w:r>
      <w:r w:rsidR="00132B78" w:rsidRPr="00380AC1">
        <w:fldChar w:fldCharType="begin" w:fldLock="1"/>
      </w:r>
      <w:r w:rsidR="00F76A9C">
        <w:instrText>ADDIN CSL_CITATION {"citationItems":[{"id":"ITEM-1","itemData":{"DOI":"10.3389/fncom.2014.00137","ISBN":"1662-5188","ISSN":"1662-5188","PMID":"25404913","abstract":"OpenWorm is an international collaboration with the aim of understanding how the behavior of Caenorhabditis elegans (C. elegans) emerges from its underlying physiological processes. The project has developed a modular simulation engine to create computational models of the worm. The modularity of the engine makes it possible to easily modify the model, incorporate new experimental data and test hypotheses. The modeling framework incorporates both biophysical neuronal simulations and a novel fluid-dynamics-based soft-tissue simulation for physical environment-body interactions. The project's open-science approach is aimed at overcoming the difficulties of integrative modeling within a traditional academic environment. In this article the rationale is presented for creating the OpenWorm collaboration, the tools and resources developed thus far are outlined and the unique challenges associated with the project are discussed.","author":[{"dropping-particle":"","family":"Szigeti","given":"BalÃ¡zs","non-dropping-particle":"","parse-names":false,"suffix":""},{"dropping-particle":"","family":"Gleeson","given":"Padraig","non-dropping-particle":"","parse-names":false,"suffix":""},{"dropping-particle":"","family":"Vella","given":"Michael","non-dropping-particle":"","parse-names":false,"suffix":""},{"dropping-particle":"","family":"Khayrulin","given":"Sergey","non-dropping-particle":"","parse-names":false,"suffix":""},{"dropping-particle":"","family":"Palyanov","given":"Andrey","non-dropping-particle":"","parse-names":false,"suffix":""},{"dropping-particle":"","family":"Hokanson","given":"Jim","non-dropping-particle":"","parse-names":false,"suffix":""},{"dropping-particle":"","family":"Currie","given":"Michael","non-dropping-particle":"","parse-names":false,"suffix":""},{"dropping-particle":"","family":"Cantarelli","given":"Matteo","non-dropping-particle":"","parse-names":false,"suffix":""},{"dropping-particle":"","family":"Idili","given":"Giovanni","non-dropping-particle":"","parse-names":false,"suffix":""},{"dropping-particle":"","family":"Larson","given":"Stephen","non-dropping-particle":"","parse-names":false,"suffix":""}],"container-title":"Frontiers in Computational Neuroscience","id":"ITEM-1","issued":{"date-parts":[["2014"]]},"title":"OpenWorm: an open-science approach to modeling Caenorhabditis elegans","type":"article-journal","volume":"8"},"uris":["http://www.mendeley.com/documents/?uuid=87f8ed9d-2f37-48f4-9e9f-089e3c397534"]}],"mendeley":{"formattedCitation":"&lt;sup&gt;57&lt;/sup&gt;","plainTextFormattedCitation":"57","previouslyFormattedCitation":"&lt;sup&gt;57&lt;/sup&gt;"},"properties":{"noteIndex":0},"schema":"https://github.com/citation-style-language/schema/raw/master/csl-citation.json"}</w:instrText>
      </w:r>
      <w:r w:rsidR="00132B78" w:rsidRPr="00380AC1">
        <w:fldChar w:fldCharType="separate"/>
      </w:r>
      <w:r w:rsidR="00F76A9C" w:rsidRPr="00F76A9C">
        <w:rPr>
          <w:noProof/>
          <w:vertAlign w:val="superscript"/>
        </w:rPr>
        <w:t>57</w:t>
      </w:r>
      <w:r w:rsidR="00132B78" w:rsidRPr="00380AC1">
        <w:fldChar w:fldCharType="end"/>
      </w:r>
      <w:r w:rsidR="00132B78" w:rsidRPr="00380AC1">
        <w:t>.</w:t>
      </w:r>
      <w:r w:rsidR="00132B78">
        <w:t xml:space="preserve"> For each synthetic video, a random subset of ~130 (typical number of cells observed in whole-brain image stack) cells were selected from the atlas, and these group of ground-truth cells were used to generate synthetic video. </w:t>
      </w:r>
      <w:ins w:id="460" w:author="Shivesh Chaudhary" w:date="2025-07-08T22:33:00Z" w16du:dateUtc="2025-07-08T17:03:00Z">
        <w:r w:rsidR="00D4113C">
          <w:t>Most previous tracking methods detect cells in images first using a seg</w:t>
        </w:r>
      </w:ins>
      <w:ins w:id="461" w:author="Shivesh Chaudhary" w:date="2025-07-08T22:34:00Z" w16du:dateUtc="2025-07-08T17:04:00Z">
        <w:r w:rsidR="00D4113C">
          <w:t>mentation algorithm which are then subsequently tracked.</w:t>
        </w:r>
      </w:ins>
      <w:ins w:id="462" w:author="Shivesh Chaudhary" w:date="2025-07-08T22:33:00Z" w16du:dateUtc="2025-07-08T17:03:00Z">
        <w:r w:rsidR="00D4113C">
          <w:t xml:space="preserve"> </w:t>
        </w:r>
      </w:ins>
      <w:proofErr w:type="gramStart"/>
      <w:ins w:id="463" w:author="Shivesh Chaudhary" w:date="2025-07-08T22:34:00Z" w16du:dateUtc="2025-07-08T17:04:00Z">
        <w:r w:rsidR="00D4113C">
          <w:t>However</w:t>
        </w:r>
        <w:proofErr w:type="gramEnd"/>
        <w:r w:rsidR="00D4113C">
          <w:t xml:space="preserve"> even the most advanced cell detection methods have false positive detections and missed detections that </w:t>
        </w:r>
      </w:ins>
      <w:ins w:id="464" w:author="Shivesh Chaudhary" w:date="2025-07-08T22:35:00Z" w16du:dateUtc="2025-07-08T17:05:00Z">
        <w:r w:rsidR="00D4113C">
          <w:t xml:space="preserve">are defined by the precision and recall metrics of the method. Additionally, inherent noise in the images </w:t>
        </w:r>
      </w:ins>
      <w:moveToRangeStart w:id="465" w:author="Shivesh Chaudhary" w:date="2025-07-08T22:31:00Z" w:name="move202906286"/>
      <w:moveTo w:id="466" w:author="Shivesh Chaudhary" w:date="2025-07-08T22:31:00Z" w16du:dateUtc="2025-07-08T17:01:00Z">
        <w:del w:id="467" w:author="Shivesh Chaudhary" w:date="2025-07-08T22:35:00Z" w16du:dateUtc="2025-07-08T17:05:00Z">
          <w:r w:rsidR="00D4113C" w:rsidDel="00D4113C">
            <w:delText xml:space="preserve">Several </w:delText>
          </w:r>
        </w:del>
      </w:moveTo>
      <w:ins w:id="468" w:author="Shivesh Chaudhary" w:date="2025-07-08T22:35:00Z" w16du:dateUtc="2025-07-08T17:05:00Z">
        <w:r w:rsidR="00D4113C">
          <w:t xml:space="preserve">such as </w:t>
        </w:r>
      </w:ins>
      <w:moveTo w:id="469" w:author="Shivesh Chaudhary" w:date="2025-07-08T22:31:00Z" w16du:dateUtc="2025-07-08T17:01:00Z">
        <w:del w:id="470" w:author="Shivesh Chaudhary" w:date="2025-07-08T22:35:00Z" w16du:dateUtc="2025-07-08T17:05:00Z">
          <w:r w:rsidR="00D4113C" w:rsidDel="00D4113C">
            <w:delText xml:space="preserve">nuclei are missed in the video due to </w:delText>
          </w:r>
        </w:del>
        <w:r w:rsidR="00D4113C">
          <w:t>low fluorophore expressions, photobleaching of fluorophores</w:t>
        </w:r>
      </w:moveTo>
      <w:ins w:id="471" w:author="Shivesh Chaudhary" w:date="2025-07-08T22:35:00Z" w16du:dateUtc="2025-07-08T17:05:00Z">
        <w:r w:rsidR="00D4113C">
          <w:t xml:space="preserve"> etc. lead</w:t>
        </w:r>
      </w:ins>
      <w:ins w:id="472" w:author="Shivesh Chaudhary" w:date="2025-07-08T22:36:00Z" w16du:dateUtc="2025-07-08T17:06:00Z">
        <w:r w:rsidR="00D4113C">
          <w:t xml:space="preserve"> to missed neuron detections as well</w:t>
        </w:r>
      </w:ins>
      <w:moveTo w:id="473" w:author="Shivesh Chaudhary" w:date="2025-07-08T22:31:00Z" w16du:dateUtc="2025-07-08T17:01:00Z">
        <w:r w:rsidR="00D4113C">
          <w:t>.</w:t>
        </w:r>
      </w:moveTo>
      <w:ins w:id="474" w:author="Shivesh Chaudhary" w:date="2025-07-08T22:36:00Z" w16du:dateUtc="2025-07-08T17:06:00Z">
        <w:r w:rsidR="00D4113C">
          <w:t xml:space="preserve"> To simulate these noises, </w:t>
        </w:r>
      </w:ins>
      <w:moveTo w:id="475" w:author="Shivesh Chaudhary" w:date="2025-07-08T22:31:00Z" w16du:dateUtc="2025-07-08T17:01:00Z">
        <w:del w:id="476" w:author="Shivesh Chaudhary" w:date="2025-07-08T22:36:00Z" w16du:dateUtc="2025-07-08T17:06:00Z">
          <w:r w:rsidR="00D4113C" w:rsidDel="00D4113C">
            <w:delText xml:space="preserve"> Additionally, errors are made by</w:delText>
          </w:r>
        </w:del>
        <w:del w:id="477" w:author="Shivesh Chaudhary" w:date="2025-07-08T22:34:00Z" w16du:dateUtc="2025-07-08T17:04:00Z">
          <w:r w:rsidR="00D4113C" w:rsidDel="00D4113C">
            <w:delText xml:space="preserve"> even the most advanced cell detection methods thus causing false positive detections and missed detections</w:delText>
          </w:r>
        </w:del>
        <w:del w:id="478" w:author="Shivesh Chaudhary" w:date="2025-07-08T22:36:00Z" w16du:dateUtc="2025-07-08T17:06:00Z">
          <w:r w:rsidR="00D4113C" w:rsidDel="00D4113C">
            <w:delText>.</w:delText>
          </w:r>
        </w:del>
      </w:moveTo>
      <w:moveToRangeEnd w:id="465"/>
      <w:del w:id="479" w:author="Shivesh Chaudhary" w:date="2025-07-08T22:36:00Z" w16du:dateUtc="2025-07-08T17:06:00Z">
        <w:r w:rsidR="00132B78" w:rsidDel="00D4113C">
          <w:delText xml:space="preserve">Next, </w:delText>
        </w:r>
      </w:del>
      <w:r w:rsidR="00132B78">
        <w:t xml:space="preserve">three types of noises were added to generate synthetic video. These included 1) adding false positive cells, 2) removing ground-truth cells, and 3) perturbing positions of cells in video frames. </w:t>
      </w:r>
      <w:moveFromRangeStart w:id="480" w:author="Shivesh Chaudhary" w:date="2025-07-08T22:31:00Z" w:name="move202906286"/>
      <w:commentRangeStart w:id="481"/>
      <w:moveFrom w:id="482" w:author="Shivesh Chaudhary" w:date="2025-07-08T22:31:00Z" w16du:dateUtc="2025-07-08T17:01:00Z">
        <w:r w:rsidR="00132B78" w:rsidDel="00D4113C">
          <w:t xml:space="preserve">Several nuclei are missed in the video due to low fluorophore expressions, photobleaching of fluorophores. Additionally, errors are made by even the most advanced cell detection methods thus causing false positive detections and missed detections. </w:t>
        </w:r>
      </w:moveFrom>
      <w:moveFromRangeEnd w:id="480"/>
      <w:commentRangeEnd w:id="481"/>
      <w:r w:rsidR="00132B78">
        <w:commentReference w:id="481"/>
      </w:r>
      <w:r w:rsidR="00132B78">
        <w:t>To mimic these noises, a precision and recall value was set for each synthetic video varying between 0.6 to 1. Precision value (defined as fraction of total nuclei detections that are true positive) defines the number of false positive nuclei to be added to each frame. Recall value (</w:t>
      </w:r>
      <w:ins w:id="483" w:author="Shivesh Chaudhary" w:date="2025-08-05T05:03:00Z" w16du:dateUtc="2025-08-04T23:33:00Z">
        <w:r w:rsidR="007945EE">
          <w:t>defined as fraction of total ground-truth nuclei that are detected</w:t>
        </w:r>
      </w:ins>
      <w:del w:id="484" w:author="Shivesh Chaudhary" w:date="2025-08-05T05:03:00Z" w16du:dateUtc="2025-08-04T23:33:00Z">
        <w:r w:rsidR="00132B78" w:rsidDel="007945EE">
          <w:delText>defined as fraction of tottruth nuclei that are detected</w:delText>
        </w:r>
      </w:del>
      <w:r w:rsidR="00132B78">
        <w:t xml:space="preserve">) defines the number of nuclei removed from each frame. False positive nuclei were added randomly and uniformly distributed throughout the whole-brain volume. Nuclei to be removed, </w:t>
      </w:r>
      <w:ins w:id="485" w:author="Shivesh Chaudhary" w:date="2025-07-25T17:38:00Z" w16du:dateUtc="2025-07-25T12:08:00Z">
        <w:r>
          <w:t xml:space="preserve">i.e. </w:t>
        </w:r>
      </w:ins>
      <w:del w:id="486" w:author="Hang Lu" w:date="2025-06-30T22:06:00Z">
        <w:r w:rsidR="00132B78" w:rsidDel="1AB53689">
          <w:delText xml:space="preserve"> </w:delText>
        </w:r>
      </w:del>
      <w:r w:rsidR="00132B78">
        <w:t>false negative nuclei, were also randomly and uniformly selected among the ground-truth nuclei. Finally, to mimic noise in cell positions predicted by nuclei detection algorithms used upstream, random Gaussian perturbation was applied to cell positions in each frame</w:t>
      </w:r>
      <w:ins w:id="487" w:author="Shivesh Chaudhary" w:date="2025-08-05T05:01:00Z" w16du:dateUtc="2025-08-04T23:31:00Z">
        <w:r w:rsidR="007945EE">
          <w:t xml:space="preserve">. </w:t>
        </w:r>
        <w:r w:rsidR="007945EE" w:rsidRPr="00380AC1">
          <w:t xml:space="preserve">This noise was sampled from a normal distribution with zero mean and fixed variance </w:t>
        </w:r>
      </w:ins>
      <m:oMath>
        <m:r>
          <w:ins w:id="488" w:author="Shivesh Chaudhary" w:date="2025-08-05T05:01:00Z" w16du:dateUtc="2025-08-04T23:31:00Z">
            <m:rPr>
              <m:sty m:val="p"/>
            </m:rPr>
            <w:rPr>
              <w:rFonts w:ascii="Cambria Math" w:hAnsi="Cambria Math"/>
            </w:rPr>
            <m:t>Σ</m:t>
          </w:ins>
        </m:r>
        <m:r>
          <w:ins w:id="489" w:author="Shivesh Chaudhary" w:date="2025-08-05T05:01:00Z" w16du:dateUtc="2025-08-04T23:31:00Z">
            <w:rPr>
              <w:rFonts w:ascii="Cambria Math" w:eastAsiaTheme="minorEastAsia" w:hAnsi="Cambria Math"/>
            </w:rPr>
            <m:t>=diag(</m:t>
          </w:ins>
        </m:r>
        <m:r>
          <w:ins w:id="490" w:author="Shivesh Chaudhary" w:date="2025-08-05T05:01:00Z" w16du:dateUtc="2025-08-04T23:31:00Z">
            <m:rPr>
              <m:lit/>
            </m:rPr>
            <w:rPr>
              <w:rFonts w:ascii="Cambria Math" w:eastAsiaTheme="minorEastAsia" w:hAnsi="Cambria Math"/>
            </w:rPr>
            <m:t>[</m:t>
          </w:ins>
        </m:r>
        <m:sSub>
          <m:sSubPr>
            <m:ctrlPr>
              <w:ins w:id="491" w:author="Shivesh Chaudhary" w:date="2025-08-05T05:01:00Z" w16du:dateUtc="2025-08-04T23:31:00Z">
                <w:rPr>
                  <w:rFonts w:ascii="Cambria Math" w:eastAsiaTheme="minorEastAsia" w:hAnsi="Cambria Math"/>
                  <w:i/>
                </w:rPr>
              </w:ins>
            </m:ctrlPr>
          </m:sSubPr>
          <m:e>
            <m:r>
              <w:ins w:id="492" w:author="Shivesh Chaudhary" w:date="2025-08-05T05:01:00Z" w16du:dateUtc="2025-08-04T23:31:00Z">
                <w:rPr>
                  <w:rFonts w:ascii="Cambria Math" w:eastAsiaTheme="minorEastAsia" w:hAnsi="Cambria Math"/>
                </w:rPr>
                <m:t>σ</m:t>
              </w:ins>
            </m:r>
          </m:e>
          <m:sub>
            <m:r>
              <w:ins w:id="493" w:author="Shivesh Chaudhary" w:date="2025-08-05T05:01:00Z" w16du:dateUtc="2025-08-04T23:31:00Z">
                <w:rPr>
                  <w:rFonts w:ascii="Cambria Math" w:eastAsiaTheme="minorEastAsia" w:hAnsi="Cambria Math"/>
                </w:rPr>
                <m:t>x</m:t>
              </w:ins>
            </m:r>
          </m:sub>
        </m:sSub>
        <m:r>
          <w:ins w:id="494" w:author="Shivesh Chaudhary" w:date="2025-08-05T05:01:00Z" w16du:dateUtc="2025-08-04T23:31:00Z">
            <w:rPr>
              <w:rFonts w:ascii="Cambria Math" w:eastAsiaTheme="minorEastAsia" w:hAnsi="Cambria Math"/>
            </w:rPr>
            <m:t>,</m:t>
          </w:ins>
        </m:r>
        <m:sSub>
          <m:sSubPr>
            <m:ctrlPr>
              <w:ins w:id="495" w:author="Shivesh Chaudhary" w:date="2025-08-05T05:01:00Z" w16du:dateUtc="2025-08-04T23:31:00Z">
                <w:rPr>
                  <w:rFonts w:ascii="Cambria Math" w:eastAsiaTheme="minorEastAsia" w:hAnsi="Cambria Math"/>
                  <w:i/>
                </w:rPr>
              </w:ins>
            </m:ctrlPr>
          </m:sSubPr>
          <m:e>
            <m:r>
              <w:ins w:id="496" w:author="Shivesh Chaudhary" w:date="2025-08-05T05:01:00Z" w16du:dateUtc="2025-08-04T23:31:00Z">
                <w:rPr>
                  <w:rFonts w:ascii="Cambria Math" w:eastAsiaTheme="minorEastAsia" w:hAnsi="Cambria Math"/>
                </w:rPr>
                <m:t>σ</m:t>
              </w:ins>
            </m:r>
          </m:e>
          <m:sub>
            <m:r>
              <w:ins w:id="497" w:author="Shivesh Chaudhary" w:date="2025-08-05T05:01:00Z" w16du:dateUtc="2025-08-04T23:31:00Z">
                <w:rPr>
                  <w:rFonts w:ascii="Cambria Math" w:eastAsiaTheme="minorEastAsia" w:hAnsi="Cambria Math"/>
                </w:rPr>
                <m:t>y</m:t>
              </w:ins>
            </m:r>
          </m:sub>
        </m:sSub>
        <m:r>
          <w:ins w:id="498" w:author="Shivesh Chaudhary" w:date="2025-08-05T05:01:00Z" w16du:dateUtc="2025-08-04T23:31:00Z">
            <w:rPr>
              <w:rFonts w:ascii="Cambria Math" w:eastAsiaTheme="minorEastAsia" w:hAnsi="Cambria Math"/>
            </w:rPr>
            <m:t>,</m:t>
          </w:ins>
        </m:r>
        <m:sSub>
          <m:sSubPr>
            <m:ctrlPr>
              <w:ins w:id="499" w:author="Shivesh Chaudhary" w:date="2025-08-05T05:01:00Z" w16du:dateUtc="2025-08-04T23:31:00Z">
                <w:rPr>
                  <w:rFonts w:ascii="Cambria Math" w:eastAsiaTheme="minorEastAsia" w:hAnsi="Cambria Math"/>
                  <w:i/>
                </w:rPr>
              </w:ins>
            </m:ctrlPr>
          </m:sSubPr>
          <m:e>
            <m:r>
              <w:ins w:id="500" w:author="Shivesh Chaudhary" w:date="2025-08-05T05:01:00Z" w16du:dateUtc="2025-08-04T23:31:00Z">
                <w:rPr>
                  <w:rFonts w:ascii="Cambria Math" w:eastAsiaTheme="minorEastAsia" w:hAnsi="Cambria Math"/>
                </w:rPr>
                <m:t>σ</m:t>
              </w:ins>
            </m:r>
          </m:e>
          <m:sub>
            <m:r>
              <w:ins w:id="501" w:author="Shivesh Chaudhary" w:date="2025-08-05T05:01:00Z" w16du:dateUtc="2025-08-04T23:31:00Z">
                <w:rPr>
                  <w:rFonts w:ascii="Cambria Math" w:eastAsiaTheme="minorEastAsia" w:hAnsi="Cambria Math"/>
                </w:rPr>
                <m:t>z</m:t>
              </w:ins>
            </m:r>
          </m:sub>
        </m:sSub>
        <m:r>
          <w:ins w:id="502" w:author="Shivesh Chaudhary" w:date="2025-08-05T05:01:00Z" w16du:dateUtc="2025-08-04T23:31:00Z">
            <m:rPr>
              <m:lit/>
            </m:rPr>
            <w:rPr>
              <w:rFonts w:ascii="Cambria Math" w:eastAsiaTheme="minorEastAsia" w:hAnsi="Cambria Math"/>
            </w:rPr>
            <m:t>])</m:t>
          </w:ins>
        </m:r>
      </m:oMath>
      <w:ins w:id="503" w:author="Shivesh Chaudhary" w:date="2025-08-05T05:01:00Z" w16du:dateUtc="2025-08-04T23:31:00Z">
        <w:r w:rsidR="007945EE" w:rsidRPr="00380AC1">
          <w:t xml:space="preserve">. Here </w:t>
        </w:r>
      </w:ins>
      <m:oMath>
        <m:sSub>
          <m:sSubPr>
            <m:ctrlPr>
              <w:ins w:id="504" w:author="Shivesh Chaudhary" w:date="2025-08-05T05:01:00Z" w16du:dateUtc="2025-08-04T23:31:00Z">
                <w:rPr>
                  <w:rFonts w:ascii="Cambria Math" w:hAnsi="Cambria Math"/>
                  <w:i/>
                </w:rPr>
              </w:ins>
            </m:ctrlPr>
          </m:sSubPr>
          <m:e>
            <m:r>
              <w:ins w:id="505" w:author="Shivesh Chaudhary" w:date="2025-08-05T05:01:00Z" w16du:dateUtc="2025-08-04T23:31:00Z">
                <w:rPr>
                  <w:rFonts w:ascii="Cambria Math" w:hAnsi="Cambria Math"/>
                </w:rPr>
                <m:t>σ</m:t>
              </w:ins>
            </m:r>
          </m:e>
          <m:sub>
            <m:r>
              <w:ins w:id="506" w:author="Shivesh Chaudhary" w:date="2025-08-05T05:01:00Z" w16du:dateUtc="2025-08-04T23:31:00Z">
                <w:rPr>
                  <w:rFonts w:ascii="Cambria Math" w:hAnsi="Cambria Math"/>
                </w:rPr>
                <m:t>x</m:t>
              </w:ins>
            </m:r>
          </m:sub>
        </m:sSub>
        <m:r>
          <w:ins w:id="507" w:author="Shivesh Chaudhary" w:date="2025-08-05T05:01:00Z" w16du:dateUtc="2025-08-04T23:31:00Z">
            <w:rPr>
              <w:rFonts w:ascii="Cambria Math" w:hAnsi="Cambria Math"/>
            </w:rPr>
            <m:t xml:space="preserve">, </m:t>
          </w:ins>
        </m:r>
        <m:sSub>
          <m:sSubPr>
            <m:ctrlPr>
              <w:ins w:id="508" w:author="Shivesh Chaudhary" w:date="2025-08-05T05:01:00Z" w16du:dateUtc="2025-08-04T23:31:00Z">
                <w:rPr>
                  <w:rFonts w:ascii="Cambria Math" w:hAnsi="Cambria Math"/>
                  <w:i/>
                </w:rPr>
              </w:ins>
            </m:ctrlPr>
          </m:sSubPr>
          <m:e>
            <m:r>
              <w:ins w:id="509" w:author="Shivesh Chaudhary" w:date="2025-08-05T05:01:00Z" w16du:dateUtc="2025-08-04T23:31:00Z">
                <w:rPr>
                  <w:rFonts w:ascii="Cambria Math" w:hAnsi="Cambria Math"/>
                </w:rPr>
                <m:t>σ</m:t>
              </w:ins>
            </m:r>
          </m:e>
          <m:sub>
            <m:r>
              <w:ins w:id="510" w:author="Shivesh Chaudhary" w:date="2025-08-05T05:01:00Z" w16du:dateUtc="2025-08-04T23:31:00Z">
                <w:rPr>
                  <w:rFonts w:ascii="Cambria Math" w:hAnsi="Cambria Math"/>
                </w:rPr>
                <m:t>y</m:t>
              </w:ins>
            </m:r>
          </m:sub>
        </m:sSub>
      </m:oMath>
      <w:ins w:id="511" w:author="Shivesh Chaudhary" w:date="2025-08-05T05:01:00Z" w16du:dateUtc="2025-08-04T23:31:00Z">
        <w:r w:rsidR="007945EE" w:rsidRPr="00380AC1">
          <w:rPr>
            <w:rFonts w:eastAsiaTheme="minorEastAsia"/>
          </w:rPr>
          <w:t xml:space="preserve"> and </w:t>
        </w:r>
      </w:ins>
      <m:oMath>
        <m:sSub>
          <m:sSubPr>
            <m:ctrlPr>
              <w:ins w:id="512" w:author="Shivesh Chaudhary" w:date="2025-08-05T05:01:00Z" w16du:dateUtc="2025-08-04T23:31:00Z">
                <w:rPr>
                  <w:rFonts w:ascii="Cambria Math" w:hAnsi="Cambria Math"/>
                  <w:i/>
                </w:rPr>
              </w:ins>
            </m:ctrlPr>
          </m:sSubPr>
          <m:e>
            <m:r>
              <w:ins w:id="513" w:author="Shivesh Chaudhary" w:date="2025-08-05T05:01:00Z" w16du:dateUtc="2025-08-04T23:31:00Z">
                <w:rPr>
                  <w:rFonts w:ascii="Cambria Math" w:hAnsi="Cambria Math"/>
                </w:rPr>
                <m:t>σ</m:t>
              </w:ins>
            </m:r>
          </m:e>
          <m:sub>
            <m:r>
              <w:ins w:id="514" w:author="Shivesh Chaudhary" w:date="2025-08-05T05:01:00Z" w16du:dateUtc="2025-08-04T23:31:00Z">
                <w:rPr>
                  <w:rFonts w:ascii="Cambria Math" w:hAnsi="Cambria Math"/>
                </w:rPr>
                <m:t>z</m:t>
              </w:ins>
            </m:r>
          </m:sub>
        </m:sSub>
      </m:oMath>
      <w:ins w:id="515" w:author="Shivesh Chaudhary" w:date="2025-08-05T05:01:00Z" w16du:dateUtc="2025-08-04T23:31:00Z">
        <w:r w:rsidR="007945EE" w:rsidRPr="00380AC1">
          <w:rPr>
            <w:rFonts w:eastAsiaTheme="minorEastAsia"/>
          </w:rPr>
          <w:t xml:space="preserve"> denote variances along </w:t>
        </w:r>
      </w:ins>
      <m:oMath>
        <m:r>
          <w:ins w:id="516" w:author="Shivesh Chaudhary" w:date="2025-08-05T05:01:00Z" w16du:dateUtc="2025-08-04T23:31:00Z">
            <w:rPr>
              <w:rFonts w:ascii="Cambria Math" w:hAnsi="Cambria Math"/>
            </w:rPr>
            <m:t>x</m:t>
          </w:ins>
        </m:r>
      </m:oMath>
      <w:ins w:id="517" w:author="Shivesh Chaudhary" w:date="2025-08-05T05:01:00Z" w16du:dateUtc="2025-08-04T23:31:00Z">
        <w:r w:rsidR="007945EE" w:rsidRPr="00380AC1">
          <w:rPr>
            <w:rFonts w:eastAsiaTheme="minorEastAsia"/>
          </w:rPr>
          <w:t xml:space="preserve">, </w:t>
        </w:r>
      </w:ins>
      <m:oMath>
        <m:r>
          <w:ins w:id="518" w:author="Shivesh Chaudhary" w:date="2025-08-05T05:01:00Z" w16du:dateUtc="2025-08-04T23:31:00Z">
            <w:rPr>
              <w:rFonts w:ascii="Cambria Math" w:hAnsi="Cambria Math"/>
            </w:rPr>
            <m:t>y</m:t>
          </w:ins>
        </m:r>
      </m:oMath>
      <w:ins w:id="519" w:author="Shivesh Chaudhary" w:date="2025-08-05T05:01:00Z" w16du:dateUtc="2025-08-04T23:31:00Z">
        <w:r w:rsidR="007945EE" w:rsidRPr="00380AC1">
          <w:rPr>
            <w:rFonts w:eastAsiaTheme="minorEastAsia"/>
          </w:rPr>
          <w:t xml:space="preserve"> and </w:t>
        </w:r>
      </w:ins>
      <m:oMath>
        <m:r>
          <w:ins w:id="520" w:author="Shivesh Chaudhary" w:date="2025-08-05T05:01:00Z" w16du:dateUtc="2025-08-04T23:31:00Z">
            <w:rPr>
              <w:rFonts w:ascii="Cambria Math" w:hAnsi="Cambria Math"/>
            </w:rPr>
            <m:t>z</m:t>
          </w:ins>
        </m:r>
      </m:oMath>
      <w:ins w:id="521" w:author="Shivesh Chaudhary" w:date="2025-08-05T05:01:00Z" w16du:dateUtc="2025-08-04T23:31:00Z">
        <w:r w:rsidR="007945EE" w:rsidRPr="00380AC1">
          <w:rPr>
            <w:rFonts w:eastAsiaTheme="minorEastAsia"/>
          </w:rPr>
          <w:t xml:space="preserve"> image dimensions and </w:t>
        </w:r>
      </w:ins>
      <m:oMath>
        <m:r>
          <w:ins w:id="522" w:author="Shivesh Chaudhary" w:date="2025-08-05T05:01:00Z" w16du:dateUtc="2025-08-04T23:31:00Z">
            <w:rPr>
              <w:rFonts w:ascii="Cambria Math" w:eastAsiaTheme="minorEastAsia" w:hAnsi="Cambria Math"/>
            </w:rPr>
            <m:t>diag(</m:t>
          </w:ins>
        </m:r>
        <m:r>
          <w:ins w:id="523" w:author="Shivesh Chaudhary" w:date="2025-08-05T05:01:00Z" w16du:dateUtc="2025-08-04T23:31:00Z">
            <m:rPr>
              <m:sty m:val="p"/>
            </m:rPr>
            <w:rPr>
              <w:rFonts w:ascii="Cambria Math" w:eastAsiaTheme="minorEastAsia" w:hAnsi="Cambria Math"/>
            </w:rPr>
            <m:t>x</m:t>
          </w:ins>
        </m:r>
        <m:r>
          <w:ins w:id="524" w:author="Shivesh Chaudhary" w:date="2025-08-05T05:01:00Z" w16du:dateUtc="2025-08-04T23:31:00Z">
            <w:rPr>
              <w:rFonts w:ascii="Cambria Math" w:eastAsiaTheme="minorEastAsia" w:hAnsi="Cambria Math"/>
            </w:rPr>
            <m:t>)</m:t>
          </w:ins>
        </m:r>
      </m:oMath>
      <w:ins w:id="525" w:author="Shivesh Chaudhary" w:date="2025-08-05T05:01:00Z" w16du:dateUtc="2025-08-04T23:31:00Z">
        <w:r w:rsidR="007945EE" w:rsidRPr="00380AC1">
          <w:rPr>
            <w:rFonts w:eastAsiaTheme="minorEastAsia"/>
          </w:rPr>
          <w:t xml:space="preserve"> denotes diagonalizing vector </w:t>
        </w:r>
      </w:ins>
      <m:oMath>
        <m:r>
          <w:ins w:id="526" w:author="Shivesh Chaudhary" w:date="2025-08-05T05:01:00Z" w16du:dateUtc="2025-08-04T23:31:00Z">
            <m:rPr>
              <m:sty m:val="p"/>
            </m:rPr>
            <w:rPr>
              <w:rFonts w:ascii="Cambria Math" w:hAnsi="Cambria Math"/>
            </w:rPr>
            <m:t>x</m:t>
          </w:ins>
        </m:r>
      </m:oMath>
      <w:ins w:id="527" w:author="Shivesh Chaudhary" w:date="2025-08-05T05:01:00Z" w16du:dateUtc="2025-08-04T23:31:00Z">
        <w:r w:rsidR="007945EE" w:rsidRPr="00380AC1">
          <w:rPr>
            <w:rFonts w:eastAsiaTheme="minorEastAsia"/>
          </w:rPr>
          <w:t xml:space="preserve">. </w:t>
        </w:r>
        <w:r w:rsidR="007945EE" w:rsidRPr="00380AC1">
          <w:lastRenderedPageBreak/>
          <w:t xml:space="preserve">Hence, the position of </w:t>
        </w:r>
      </w:ins>
      <m:oMath>
        <m:sSup>
          <m:sSupPr>
            <m:ctrlPr>
              <w:ins w:id="528" w:author="Shivesh Chaudhary" w:date="2025-08-05T05:01:00Z" w16du:dateUtc="2025-08-04T23:31:00Z">
                <w:rPr>
                  <w:rFonts w:ascii="Cambria Math" w:hAnsi="Cambria Math"/>
                  <w:i/>
                </w:rPr>
              </w:ins>
            </m:ctrlPr>
          </m:sSupPr>
          <m:e>
            <m:r>
              <w:ins w:id="529" w:author="Shivesh Chaudhary" w:date="2025-08-05T05:01:00Z" w16du:dateUtc="2025-08-04T23:31:00Z">
                <w:rPr>
                  <w:rFonts w:ascii="Cambria Math" w:hAnsi="Cambria Math"/>
                </w:rPr>
                <m:t>i</m:t>
              </w:ins>
            </m:r>
          </m:e>
          <m:sup>
            <m:r>
              <w:ins w:id="530" w:author="Shivesh Chaudhary" w:date="2025-08-05T05:01:00Z" w16du:dateUtc="2025-08-04T23:31:00Z">
                <w:rPr>
                  <w:rFonts w:ascii="Cambria Math" w:hAnsi="Cambria Math"/>
                </w:rPr>
                <m:t>th</m:t>
              </w:ins>
            </m:r>
          </m:sup>
        </m:sSup>
      </m:oMath>
      <w:ins w:id="531" w:author="Shivesh Chaudhary" w:date="2025-08-05T05:01:00Z" w16du:dateUtc="2025-08-04T23:31:00Z">
        <w:r w:rsidR="007945EE" w:rsidRPr="00380AC1">
          <w:t xml:space="preserve">cell </w:t>
        </w:r>
      </w:ins>
      <m:oMath>
        <m:sSub>
          <m:sSubPr>
            <m:ctrlPr>
              <w:ins w:id="532" w:author="Shivesh Chaudhary" w:date="2025-08-05T05:01:00Z" w16du:dateUtc="2025-08-04T23:31:00Z">
                <w:rPr>
                  <w:rFonts w:ascii="Cambria Math" w:hAnsi="Cambria Math"/>
                  <w:i/>
                </w:rPr>
              </w:ins>
            </m:ctrlPr>
          </m:sSubPr>
          <m:e>
            <m:r>
              <w:ins w:id="533" w:author="Shivesh Chaudhary" w:date="2025-08-05T05:01:00Z" w16du:dateUtc="2025-08-04T23:31:00Z">
                <w:rPr>
                  <w:rFonts w:ascii="Cambria Math" w:hAnsi="Cambria Math"/>
                </w:rPr>
                <m:t>p</m:t>
              </w:ins>
            </m:r>
          </m:e>
          <m:sub>
            <m:r>
              <w:ins w:id="534" w:author="Shivesh Chaudhary" w:date="2025-08-05T05:01:00Z" w16du:dateUtc="2025-08-04T23:31:00Z">
                <w:rPr>
                  <w:rFonts w:ascii="Cambria Math" w:hAnsi="Cambria Math"/>
                </w:rPr>
                <m:t>i</m:t>
              </w:ins>
            </m:r>
          </m:sub>
        </m:sSub>
        <m:r>
          <w:ins w:id="535" w:author="Shivesh Chaudhary" w:date="2025-08-05T05:01:00Z" w16du:dateUtc="2025-08-04T23:31:00Z">
            <w:rPr>
              <w:rFonts w:ascii="Cambria Math" w:hAnsi="Cambria Math"/>
            </w:rPr>
            <m:t>∈</m:t>
          </w:ins>
        </m:r>
        <m:sSup>
          <m:sSupPr>
            <m:ctrlPr>
              <w:ins w:id="536" w:author="Shivesh Chaudhary" w:date="2025-08-05T05:01:00Z" w16du:dateUtc="2025-08-04T23:31:00Z">
                <w:rPr>
                  <w:rFonts w:ascii="Cambria Math" w:hAnsi="Cambria Math"/>
                  <w:i/>
                </w:rPr>
              </w:ins>
            </m:ctrlPr>
          </m:sSupPr>
          <m:e>
            <m:r>
              <w:ins w:id="537" w:author="Shivesh Chaudhary" w:date="2025-08-05T05:01:00Z" w16du:dateUtc="2025-08-04T23:31:00Z">
                <m:rPr>
                  <m:scr m:val="double-struck"/>
                </m:rPr>
                <w:rPr>
                  <w:rFonts w:ascii="Cambria Math" w:hAnsi="Cambria Math"/>
                </w:rPr>
                <m:t>R</m:t>
              </w:ins>
            </m:r>
          </m:e>
          <m:sup>
            <m:r>
              <w:ins w:id="538" w:author="Shivesh Chaudhary" w:date="2025-08-05T05:01:00Z" w16du:dateUtc="2025-08-04T23:31:00Z">
                <w:rPr>
                  <w:rFonts w:ascii="Cambria Math" w:hAnsi="Cambria Math"/>
                </w:rPr>
                <m:t>3</m:t>
              </w:ins>
            </m:r>
          </m:sup>
        </m:sSup>
      </m:oMath>
      <w:ins w:id="539" w:author="Shivesh Chaudhary" w:date="2025-08-05T05:01:00Z" w16du:dateUtc="2025-08-04T23:31:00Z">
        <w:r w:rsidR="007945EE" w:rsidRPr="00380AC1">
          <w:rPr>
            <w:rFonts w:eastAsiaTheme="minorEastAsia"/>
          </w:rPr>
          <w:t xml:space="preserve"> in synthetic data was defined as </w:t>
        </w:r>
      </w:ins>
      <m:oMath>
        <m:sSub>
          <m:sSubPr>
            <m:ctrlPr>
              <w:ins w:id="540" w:author="Shivesh Chaudhary" w:date="2025-08-05T05:01:00Z" w16du:dateUtc="2025-08-04T23:31:00Z">
                <w:rPr>
                  <w:rFonts w:ascii="Cambria Math" w:hAnsi="Cambria Math"/>
                  <w:i/>
                </w:rPr>
              </w:ins>
            </m:ctrlPr>
          </m:sSubPr>
          <m:e>
            <m:r>
              <w:ins w:id="541" w:author="Shivesh Chaudhary" w:date="2025-08-05T05:01:00Z" w16du:dateUtc="2025-08-04T23:31:00Z">
                <w:rPr>
                  <w:rFonts w:ascii="Cambria Math" w:hAnsi="Cambria Math"/>
                </w:rPr>
                <m:t>p</m:t>
              </w:ins>
            </m:r>
          </m:e>
          <m:sub>
            <m:r>
              <w:ins w:id="542" w:author="Shivesh Chaudhary" w:date="2025-08-05T05:01:00Z" w16du:dateUtc="2025-08-04T23:31:00Z">
                <w:rPr>
                  <w:rFonts w:ascii="Cambria Math" w:hAnsi="Cambria Math"/>
                </w:rPr>
                <m:t>i</m:t>
              </w:ins>
            </m:r>
          </m:sub>
        </m:sSub>
        <m:r>
          <w:ins w:id="543" w:author="Shivesh Chaudhary" w:date="2025-08-05T05:01:00Z" w16du:dateUtc="2025-08-04T23:31:00Z">
            <w:rPr>
              <w:rFonts w:ascii="Cambria Math" w:hAnsi="Cambria Math"/>
            </w:rPr>
            <m:t>=</m:t>
          </w:ins>
        </m:r>
        <m:sSub>
          <m:sSubPr>
            <m:ctrlPr>
              <w:ins w:id="544" w:author="Shivesh Chaudhary" w:date="2025-08-05T05:01:00Z" w16du:dateUtc="2025-08-04T23:31:00Z">
                <w:rPr>
                  <w:rFonts w:ascii="Cambria Math" w:hAnsi="Cambria Math"/>
                  <w:i/>
                </w:rPr>
              </w:ins>
            </m:ctrlPr>
          </m:sSubPr>
          <m:e>
            <m:r>
              <w:ins w:id="545" w:author="Shivesh Chaudhary" w:date="2025-08-05T05:01:00Z" w16du:dateUtc="2025-08-04T23:31:00Z">
                <w:rPr>
                  <w:rFonts w:ascii="Cambria Math" w:hAnsi="Cambria Math"/>
                </w:rPr>
                <m:t>p</m:t>
              </w:ins>
            </m:r>
          </m:e>
          <m:sub>
            <m:r>
              <w:ins w:id="546" w:author="Shivesh Chaudhary" w:date="2025-08-05T05:01:00Z" w16du:dateUtc="2025-08-04T23:31:00Z">
                <w:rPr>
                  <w:rFonts w:ascii="Cambria Math" w:hAnsi="Cambria Math"/>
                </w:rPr>
                <m:t>i,atlas</m:t>
              </w:ins>
            </m:r>
          </m:sub>
        </m:sSub>
        <m:r>
          <w:ins w:id="547" w:author="Shivesh Chaudhary" w:date="2025-08-05T05:01:00Z" w16du:dateUtc="2025-08-04T23:31:00Z">
            <w:rPr>
              <w:rFonts w:ascii="Cambria Math" w:hAnsi="Cambria Math"/>
            </w:rPr>
            <m:t>+ϵ</m:t>
          </w:ins>
        </m:r>
        <m:r>
          <w:ins w:id="548" w:author="Shivesh Chaudhary" w:date="2025-08-05T05:01:00Z" w16du:dateUtc="2025-08-04T23:31:00Z">
            <w:rPr>
              <w:rFonts w:ascii="Cambria Math" w:eastAsiaTheme="minorEastAsia" w:hAnsi="Cambria Math"/>
            </w:rPr>
            <m:t xml:space="preserve">, ϵ~ </m:t>
          </w:ins>
        </m:r>
        <m:r>
          <w:ins w:id="549" w:author="Shivesh Chaudhary" w:date="2025-08-05T05:01:00Z" w16du:dateUtc="2025-08-04T23:31:00Z">
            <m:rPr>
              <m:scr m:val="script"/>
            </m:rPr>
            <w:rPr>
              <w:rFonts w:ascii="Cambria Math" w:eastAsiaTheme="minorEastAsia" w:hAnsi="Cambria Math"/>
            </w:rPr>
            <m:t>N</m:t>
          </w:ins>
        </m:r>
        <m:r>
          <w:ins w:id="550" w:author="Shivesh Chaudhary" w:date="2025-08-05T05:01:00Z" w16du:dateUtc="2025-08-04T23:31:00Z">
            <w:rPr>
              <w:rFonts w:ascii="Cambria Math" w:eastAsiaTheme="minorEastAsia" w:hAnsi="Cambria Math"/>
            </w:rPr>
            <m:t>(0,</m:t>
          </w:ins>
        </m:r>
        <m:r>
          <w:ins w:id="551" w:author="Shivesh Chaudhary" w:date="2025-08-05T05:01:00Z" w16du:dateUtc="2025-08-04T23:31:00Z">
            <m:rPr>
              <m:sty m:val="p"/>
            </m:rPr>
            <w:rPr>
              <w:rFonts w:ascii="Cambria Math" w:eastAsiaTheme="minorEastAsia" w:hAnsi="Cambria Math"/>
            </w:rPr>
            <m:t>Σ</m:t>
          </w:ins>
        </m:r>
        <m:r>
          <w:ins w:id="552" w:author="Shivesh Chaudhary" w:date="2025-08-05T05:01:00Z" w16du:dateUtc="2025-08-04T23:31:00Z">
            <w:rPr>
              <w:rFonts w:ascii="Cambria Math" w:eastAsiaTheme="minorEastAsia" w:hAnsi="Cambria Math"/>
            </w:rPr>
            <m:t>)</m:t>
          </w:ins>
        </m:r>
      </m:oMath>
      <w:ins w:id="553" w:author="Shivesh Chaudhary" w:date="2025-08-05T05:01:00Z" w16du:dateUtc="2025-08-04T23:31:00Z">
        <w:r w:rsidR="007945EE" w:rsidRPr="00380AC1">
          <w:rPr>
            <w:rFonts w:eastAsiaTheme="minorEastAsia"/>
          </w:rPr>
          <w:t>.</w:t>
        </w:r>
      </w:ins>
      <w:del w:id="554" w:author="Shivesh Chaudhary" w:date="2025-08-05T05:01:00Z" w16du:dateUtc="2025-08-04T23:31:00Z">
        <w:r w:rsidR="00132B78" w:rsidDel="007945EE">
          <w:delText xml:space="preserve">fixed variance </w:delText>
        </w:r>
        <w:r w:rsidR="00132B78" w:rsidRPr="00380AC1" w:rsidDel="007945EE">
          <w:delText>￼</w:delText>
        </w:r>
        <w:r w:rsidR="00132B78" w:rsidDel="007945EE">
          <w:delText>￼</w:delText>
        </w:r>
        <w:r w:rsidR="00132B78" w:rsidRPr="44D5F7B6" w:rsidDel="007945EE">
          <w:rPr>
            <w:rFonts w:eastAsiaTheme="minorEastAsia"/>
          </w:rPr>
          <w:delText xml:space="preserve"> and </w:delText>
        </w:r>
        <w:r w:rsidR="00132B78" w:rsidDel="007945EE">
          <w:delText>￼</w:delText>
        </w:r>
        <w:r w:rsidR="00132B78" w:rsidRPr="44D5F7B6" w:rsidDel="007945EE">
          <w:rPr>
            <w:rFonts w:eastAsiaTheme="minorEastAsia"/>
          </w:rPr>
          <w:delText xml:space="preserve"> denote variances along </w:delText>
        </w:r>
        <w:r w:rsidR="00132B78" w:rsidDel="007945EE">
          <w:delText>￼</w:delText>
        </w:r>
        <w:r w:rsidR="00132B78" w:rsidRPr="44D5F7B6" w:rsidDel="007945EE">
          <w:rPr>
            <w:rFonts w:eastAsiaTheme="minorEastAsia"/>
          </w:rPr>
          <w:delText xml:space="preserve">, </w:delText>
        </w:r>
        <w:r w:rsidR="00132B78" w:rsidDel="007945EE">
          <w:delText>￼</w:delText>
        </w:r>
        <w:r w:rsidR="00132B78" w:rsidRPr="44D5F7B6" w:rsidDel="007945EE">
          <w:rPr>
            <w:rFonts w:eastAsiaTheme="minorEastAsia"/>
          </w:rPr>
          <w:delText xml:space="preserve"> and </w:delText>
        </w:r>
        <w:r w:rsidR="00132B78" w:rsidRPr="00380AC1" w:rsidDel="007945EE">
          <w:delText>￼</w:delText>
        </w:r>
      </w:del>
      <m:oMath>
        <m:r>
          <w:del w:id="555" w:author="Shivesh Chaudhary" w:date="2025-08-05T05:01:00Z" w16du:dateUtc="2025-08-04T23:31:00Z">
            <m:rPr>
              <m:sty m:val="p"/>
            </m:rPr>
            <w:rPr>
              <w:rFonts w:ascii="Cambria Math" w:hAnsi="Cambria Math"/>
            </w:rPr>
            <m:t>Σ</m:t>
          </w:del>
        </m:r>
        <m:r>
          <w:del w:id="556" w:author="Shivesh Chaudhary" w:date="2025-08-05T05:01:00Z" w16du:dateUtc="2025-08-04T23:31:00Z">
            <w:rPr>
              <w:rFonts w:ascii="Cambria Math" w:eastAsiaTheme="minorEastAsia" w:hAnsi="Cambria Math"/>
            </w:rPr>
            <m:t>=diag(</m:t>
          </w:del>
        </m:r>
        <m:r>
          <w:del w:id="557" w:author="Shivesh Chaudhary" w:date="2025-08-05T05:01:00Z" w16du:dateUtc="2025-08-04T23:31:00Z">
            <m:rPr>
              <m:lit/>
            </m:rPr>
            <w:rPr>
              <w:rFonts w:ascii="Cambria Math" w:eastAsiaTheme="minorEastAsia" w:hAnsi="Cambria Math"/>
            </w:rPr>
            <m:t>[</m:t>
          </w:del>
        </m:r>
        <m:sSub>
          <m:sSubPr>
            <m:ctrlPr>
              <w:del w:id="558" w:author="Shivesh Chaudhary" w:date="2025-08-05T05:01:00Z" w16du:dateUtc="2025-08-04T23:31:00Z">
                <w:rPr>
                  <w:rFonts w:ascii="Cambria Math" w:eastAsiaTheme="minorEastAsia" w:hAnsi="Cambria Math"/>
                  <w:i/>
                </w:rPr>
              </w:del>
            </m:ctrlPr>
          </m:sSubPr>
          <m:e>
            <m:r>
              <w:del w:id="559" w:author="Shivesh Chaudhary" w:date="2025-08-05T05:01:00Z" w16du:dateUtc="2025-08-04T23:31:00Z">
                <w:rPr>
                  <w:rFonts w:ascii="Cambria Math" w:eastAsiaTheme="minorEastAsia" w:hAnsi="Cambria Math"/>
                </w:rPr>
                <m:t>σ</m:t>
              </w:del>
            </m:r>
          </m:e>
          <m:sub>
            <m:r>
              <w:del w:id="560" w:author="Shivesh Chaudhary" w:date="2025-08-05T05:01:00Z" w16du:dateUtc="2025-08-04T23:31:00Z">
                <w:rPr>
                  <w:rFonts w:ascii="Cambria Math" w:eastAsiaTheme="minorEastAsia" w:hAnsi="Cambria Math"/>
                </w:rPr>
                <m:t>x</m:t>
              </w:del>
            </m:r>
          </m:sub>
        </m:sSub>
        <m:r>
          <w:del w:id="561" w:author="Shivesh Chaudhary" w:date="2025-08-05T05:01:00Z" w16du:dateUtc="2025-08-04T23:31:00Z">
            <w:rPr>
              <w:rFonts w:ascii="Cambria Math" w:eastAsiaTheme="minorEastAsia" w:hAnsi="Cambria Math"/>
            </w:rPr>
            <m:t>,</m:t>
          </w:del>
        </m:r>
        <m:sSub>
          <m:sSubPr>
            <m:ctrlPr>
              <w:del w:id="562" w:author="Shivesh Chaudhary" w:date="2025-08-05T05:01:00Z" w16du:dateUtc="2025-08-04T23:31:00Z">
                <w:rPr>
                  <w:rFonts w:ascii="Cambria Math" w:eastAsiaTheme="minorEastAsia" w:hAnsi="Cambria Math"/>
                  <w:i/>
                </w:rPr>
              </w:del>
            </m:ctrlPr>
          </m:sSubPr>
          <m:e>
            <m:r>
              <w:del w:id="563" w:author="Shivesh Chaudhary" w:date="2025-08-05T05:01:00Z" w16du:dateUtc="2025-08-04T23:31:00Z">
                <w:rPr>
                  <w:rFonts w:ascii="Cambria Math" w:eastAsiaTheme="minorEastAsia" w:hAnsi="Cambria Math"/>
                </w:rPr>
                <m:t>σ</m:t>
              </w:del>
            </m:r>
          </m:e>
          <m:sub>
            <m:r>
              <w:del w:id="564" w:author="Shivesh Chaudhary" w:date="2025-08-05T05:01:00Z" w16du:dateUtc="2025-08-04T23:31:00Z">
                <w:rPr>
                  <w:rFonts w:ascii="Cambria Math" w:eastAsiaTheme="minorEastAsia" w:hAnsi="Cambria Math"/>
                </w:rPr>
                <m:t>y</m:t>
              </w:del>
            </m:r>
          </m:sub>
        </m:sSub>
        <m:r>
          <w:del w:id="565" w:author="Shivesh Chaudhary" w:date="2025-08-05T05:01:00Z" w16du:dateUtc="2025-08-04T23:31:00Z">
            <w:rPr>
              <w:rFonts w:ascii="Cambria Math" w:eastAsiaTheme="minorEastAsia" w:hAnsi="Cambria Math"/>
            </w:rPr>
            <m:t>,</m:t>
          </w:del>
        </m:r>
        <m:sSub>
          <m:sSubPr>
            <m:ctrlPr>
              <w:del w:id="566" w:author="Shivesh Chaudhary" w:date="2025-08-05T05:01:00Z" w16du:dateUtc="2025-08-04T23:31:00Z">
                <w:rPr>
                  <w:rFonts w:ascii="Cambria Math" w:eastAsiaTheme="minorEastAsia" w:hAnsi="Cambria Math"/>
                  <w:i/>
                </w:rPr>
              </w:del>
            </m:ctrlPr>
          </m:sSubPr>
          <m:e>
            <m:r>
              <w:del w:id="567" w:author="Shivesh Chaudhary" w:date="2025-08-05T05:01:00Z" w16du:dateUtc="2025-08-04T23:31:00Z">
                <w:rPr>
                  <w:rFonts w:ascii="Cambria Math" w:eastAsiaTheme="minorEastAsia" w:hAnsi="Cambria Math"/>
                </w:rPr>
                <m:t>σ</m:t>
              </w:del>
            </m:r>
          </m:e>
          <m:sub>
            <m:r>
              <w:del w:id="568" w:author="Shivesh Chaudhary" w:date="2025-08-05T05:01:00Z" w16du:dateUtc="2025-08-04T23:31:00Z">
                <w:rPr>
                  <w:rFonts w:ascii="Cambria Math" w:eastAsiaTheme="minorEastAsia" w:hAnsi="Cambria Math"/>
                </w:rPr>
                <m:t>z</m:t>
              </w:del>
            </m:r>
          </m:sub>
        </m:sSub>
        <m:r>
          <w:del w:id="569" w:author="Shivesh Chaudhary" w:date="2025-08-05T05:01:00Z" w16du:dateUtc="2025-08-04T23:31:00Z">
            <m:rPr>
              <m:lit/>
            </m:rPr>
            <w:rPr>
              <w:rFonts w:ascii="Cambria Math" w:eastAsiaTheme="minorEastAsia" w:hAnsi="Cambria Math"/>
            </w:rPr>
            <m:t>])</m:t>
          </w:del>
        </m:r>
      </m:oMath>
      <w:del w:id="570" w:author="Shivesh Chaudhary" w:date="2025-08-05T05:01:00Z" w16du:dateUtc="2025-08-04T23:31:00Z">
        <w:r w:rsidR="00132B78" w:rsidRPr="00380AC1" w:rsidDel="007945EE">
          <w:delText>￼</w:delText>
        </w:r>
      </w:del>
      <m:oMath>
        <m:sSub>
          <m:sSubPr>
            <m:ctrlPr>
              <w:del w:id="571" w:author="Shivesh Chaudhary" w:date="2025-08-05T05:01:00Z" w16du:dateUtc="2025-08-04T23:31:00Z">
                <w:rPr>
                  <w:rFonts w:ascii="Cambria Math" w:hAnsi="Cambria Math"/>
                  <w:i/>
                </w:rPr>
              </w:del>
            </m:ctrlPr>
          </m:sSubPr>
          <m:e>
            <m:r>
              <w:del w:id="572" w:author="Shivesh Chaudhary" w:date="2025-08-05T05:01:00Z" w16du:dateUtc="2025-08-04T23:31:00Z">
                <w:rPr>
                  <w:rFonts w:ascii="Cambria Math" w:hAnsi="Cambria Math"/>
                </w:rPr>
                <m:t>σ</m:t>
              </w:del>
            </m:r>
          </m:e>
          <m:sub>
            <m:r>
              <w:del w:id="573" w:author="Shivesh Chaudhary" w:date="2025-08-05T05:01:00Z" w16du:dateUtc="2025-08-04T23:31:00Z">
                <w:rPr>
                  <w:rFonts w:ascii="Cambria Math" w:hAnsi="Cambria Math"/>
                </w:rPr>
                <m:t>x</m:t>
              </w:del>
            </m:r>
          </m:sub>
        </m:sSub>
        <m:r>
          <w:del w:id="574" w:author="Shivesh Chaudhary" w:date="2025-08-05T05:01:00Z" w16du:dateUtc="2025-08-04T23:31:00Z">
            <w:rPr>
              <w:rFonts w:ascii="Cambria Math" w:hAnsi="Cambria Math"/>
            </w:rPr>
            <m:t xml:space="preserve">, </m:t>
          </w:del>
        </m:r>
        <m:sSub>
          <m:sSubPr>
            <m:ctrlPr>
              <w:del w:id="575" w:author="Shivesh Chaudhary" w:date="2025-08-05T05:01:00Z" w16du:dateUtc="2025-08-04T23:31:00Z">
                <w:rPr>
                  <w:rFonts w:ascii="Cambria Math" w:hAnsi="Cambria Math"/>
                  <w:i/>
                </w:rPr>
              </w:del>
            </m:ctrlPr>
          </m:sSubPr>
          <m:e>
            <m:r>
              <w:del w:id="576" w:author="Shivesh Chaudhary" w:date="2025-08-05T05:01:00Z" w16du:dateUtc="2025-08-04T23:31:00Z">
                <w:rPr>
                  <w:rFonts w:ascii="Cambria Math" w:hAnsi="Cambria Math"/>
                </w:rPr>
                <m:t>σ</m:t>
              </w:del>
            </m:r>
          </m:e>
          <m:sub>
            <m:r>
              <w:del w:id="577" w:author="Shivesh Chaudhary" w:date="2025-08-05T05:01:00Z" w16du:dateUtc="2025-08-04T23:31:00Z">
                <w:rPr>
                  <w:rFonts w:ascii="Cambria Math" w:hAnsi="Cambria Math"/>
                </w:rPr>
                <m:t>y</m:t>
              </w:del>
            </m:r>
          </m:sub>
        </m:sSub>
      </m:oMath>
      <w:del w:id="578" w:author="Shivesh Chaudhary" w:date="2025-08-05T05:01:00Z" w16du:dateUtc="2025-08-04T23:31:00Z">
        <w:r w:rsidR="00132B78" w:rsidRPr="44D5F7B6" w:rsidDel="007945EE">
          <w:delText>￼</w:delText>
        </w:r>
      </w:del>
      <m:oMath>
        <m:sSub>
          <m:sSubPr>
            <m:ctrlPr>
              <w:del w:id="579" w:author="Shivesh Chaudhary" w:date="2025-08-05T05:01:00Z" w16du:dateUtc="2025-08-04T23:31:00Z">
                <w:rPr>
                  <w:rFonts w:ascii="Cambria Math" w:hAnsi="Cambria Math"/>
                  <w:i/>
                </w:rPr>
              </w:del>
            </m:ctrlPr>
          </m:sSubPr>
          <m:e>
            <m:r>
              <w:del w:id="580" w:author="Shivesh Chaudhary" w:date="2025-08-05T05:01:00Z" w16du:dateUtc="2025-08-04T23:31:00Z">
                <w:rPr>
                  <w:rFonts w:ascii="Cambria Math" w:hAnsi="Cambria Math"/>
                </w:rPr>
                <m:t>σ</m:t>
              </w:del>
            </m:r>
          </m:e>
          <m:sub>
            <m:r>
              <w:del w:id="581" w:author="Shivesh Chaudhary" w:date="2025-08-05T05:01:00Z" w16du:dateUtc="2025-08-04T23:31:00Z">
                <w:rPr>
                  <w:rFonts w:ascii="Cambria Math" w:hAnsi="Cambria Math"/>
                </w:rPr>
                <m:t>z</m:t>
              </w:del>
            </m:r>
          </m:sub>
        </m:sSub>
      </m:oMath>
      <w:del w:id="582" w:author="Shivesh Chaudhary" w:date="2025-08-05T05:01:00Z" w16du:dateUtc="2025-08-04T23:31:00Z">
        <w:r w:rsidR="00132B78" w:rsidRPr="44D5F7B6" w:rsidDel="007945EE">
          <w:delText xml:space="preserve">Hence, the position of </w:delText>
        </w:r>
      </w:del>
      <m:oMath>
        <m:r>
          <w:del w:id="583" w:author="Shivesh Chaudhary" w:date="2025-08-05T05:01:00Z" w16du:dateUtc="2025-08-04T23:31:00Z">
            <w:rPr>
              <w:rFonts w:ascii="Cambria Math" w:hAnsi="Cambria Math"/>
            </w:rPr>
            <m:t>x</m:t>
          </w:del>
        </m:r>
      </m:oMath>
      <w:del w:id="584" w:author="Shivesh Chaudhary" w:date="2025-08-05T05:01:00Z" w16du:dateUtc="2025-08-04T23:31:00Z">
        <w:r w:rsidR="00132B78" w:rsidRPr="44D5F7B6" w:rsidDel="007945EE">
          <w:delText xml:space="preserve">cell </w:delText>
        </w:r>
      </w:del>
      <m:oMath>
        <m:r>
          <w:del w:id="585" w:author="Shivesh Chaudhary" w:date="2025-08-05T05:01:00Z" w16du:dateUtc="2025-08-04T23:31:00Z">
            <w:rPr>
              <w:rFonts w:ascii="Cambria Math" w:hAnsi="Cambria Math"/>
            </w:rPr>
            <m:t>y</m:t>
          </w:del>
        </m:r>
      </m:oMath>
      <w:del w:id="586" w:author="Shivesh Chaudhary" w:date="2025-08-05T05:01:00Z" w16du:dateUtc="2025-08-04T23:31:00Z">
        <w:r w:rsidR="00132B78" w:rsidRPr="1EACF65A" w:rsidDel="007945EE">
          <w:rPr>
            <w:rFonts w:eastAsiaTheme="minorEastAsia"/>
          </w:rPr>
          <w:delText xml:space="preserve"> in synthetic data was defined as </w:delText>
        </w:r>
      </w:del>
      <m:oMath>
        <m:r>
          <w:del w:id="587" w:author="Shivesh Chaudhary" w:date="2025-08-05T05:01:00Z" w16du:dateUtc="2025-08-04T23:31:00Z">
            <w:rPr>
              <w:rFonts w:ascii="Cambria Math" w:hAnsi="Cambria Math"/>
            </w:rPr>
            <m:t>z</m:t>
          </w:del>
        </m:r>
      </m:oMath>
      <w:del w:id="588" w:author="Shivesh Chaudhary" w:date="2025-08-05T05:01:00Z" w16du:dateUtc="2025-08-04T23:31:00Z">
        <w:r w:rsidR="00132B78" w:rsidRPr="1EACF65A" w:rsidDel="007945EE">
          <w:rPr>
            <w:rFonts w:eastAsiaTheme="minorEastAsia"/>
          </w:rPr>
          <w:delText>.</w:delText>
        </w:r>
      </w:del>
    </w:p>
    <w:p w14:paraId="28679054" w14:textId="77777777" w:rsidR="00132B78" w:rsidRDefault="1EACF65A" w:rsidP="007945EE">
      <w:pPr>
        <w:pStyle w:val="Heading3"/>
        <w:keepNext w:val="0"/>
        <w:keepLines w:val="0"/>
        <w:widowControl w:val="0"/>
        <w:spacing w:before="0" w:after="0" w:line="240" w:lineRule="auto"/>
        <w:rPr>
          <w:ins w:id="589" w:author="Shivesh Chaudhary" w:date="2025-08-05T05:03:00Z" w16du:dateUtc="2025-08-04T23:33:00Z"/>
        </w:rPr>
      </w:pPr>
      <w:bookmarkStart w:id="590" w:name="_Toc107625703"/>
      <w:r>
        <w:t>List of correspondence estimation methods available in toolbox and screened</w:t>
      </w:r>
      <w:bookmarkEnd w:id="590"/>
    </w:p>
    <w:p w14:paraId="58C4665C" w14:textId="3CA0ED56" w:rsidR="007945EE" w:rsidRDefault="007945EE" w:rsidP="007945EE">
      <w:pPr>
        <w:spacing w:before="0" w:line="240" w:lineRule="auto"/>
        <w:rPr>
          <w:ins w:id="591" w:author="Shivesh Chaudhary" w:date="2025-08-06T15:04:00Z" w16du:dateUtc="2025-08-06T09:34:00Z"/>
        </w:rPr>
      </w:pPr>
      <w:ins w:id="592" w:author="Shivesh Chaudhary" w:date="2025-08-06T14:48:00Z" w16du:dateUtc="2025-08-06T09:18:00Z">
        <w:r>
          <w:t xml:space="preserve">A critical choice </w:t>
        </w:r>
      </w:ins>
      <w:ins w:id="593" w:author="Shivesh Chaudhary" w:date="2025-08-06T14:50:00Z" w16du:dateUtc="2025-08-06T09:20:00Z">
        <w:r>
          <w:t xml:space="preserve">that determines the accuracy of </w:t>
        </w:r>
      </w:ins>
      <w:ins w:id="594" w:author="Shivesh Chaudhary" w:date="2025-08-06T14:48:00Z" w16du:dateUtc="2025-08-06T09:18:00Z">
        <w:r>
          <w:t xml:space="preserve">cell-trackers is the </w:t>
        </w:r>
      </w:ins>
      <w:ins w:id="595" w:author="Shivesh Chaudhary" w:date="2025-08-06T14:51:00Z" w16du:dateUtc="2025-08-06T09:21:00Z">
        <w:r>
          <w:t xml:space="preserve">underlying </w:t>
        </w:r>
      </w:ins>
      <w:ins w:id="596" w:author="Shivesh Chaudhary" w:date="2025-08-06T14:48:00Z" w16du:dateUtc="2025-08-06T09:18:00Z">
        <w:r>
          <w:t xml:space="preserve">correspondence </w:t>
        </w:r>
      </w:ins>
      <w:ins w:id="597" w:author="Shivesh Chaudhary" w:date="2025-08-06T14:49:00Z" w16du:dateUtc="2025-08-06T09:19:00Z">
        <w:r>
          <w:t xml:space="preserve">estimation </w:t>
        </w:r>
      </w:ins>
      <w:ins w:id="598" w:author="Shivesh Chaudhary" w:date="2025-08-06T14:50:00Z" w16du:dateUtc="2025-08-06T09:20:00Z">
        <w:r>
          <w:t>method</w:t>
        </w:r>
      </w:ins>
      <w:ins w:id="599" w:author="Shivesh Chaudhary" w:date="2025-08-06T14:51:00Z" w16du:dateUtc="2025-08-06T09:21:00Z">
        <w:r>
          <w:t xml:space="preserve"> that is used to determine which cells correspond across frames. </w:t>
        </w:r>
      </w:ins>
      <w:ins w:id="600" w:author="Shivesh Chaudhary" w:date="2025-08-06T14:53:00Z" w16du:dateUtc="2025-08-06T09:23:00Z">
        <w:r>
          <w:t xml:space="preserve">Our frameworks </w:t>
        </w:r>
        <w:proofErr w:type="gramStart"/>
        <w:r>
          <w:t>includes</w:t>
        </w:r>
        <w:proofErr w:type="gramEnd"/>
        <w:r>
          <w:t xml:space="preserve"> correspondence estimation methods </w:t>
        </w:r>
      </w:ins>
      <w:ins w:id="601" w:author="Shivesh Chaudhary" w:date="2025-08-06T14:54:00Z" w16du:dateUtc="2025-08-06T09:24:00Z">
        <w:r>
          <w:t>across 3 categories of loss functions</w:t>
        </w:r>
      </w:ins>
      <w:ins w:id="602" w:author="Shivesh Chaudhary" w:date="2025-08-06T16:36:00Z" w16du:dateUtc="2025-08-06T11:06:00Z">
        <w:r w:rsidR="00D95884">
          <w:t xml:space="preserve"> (Table 1)</w:t>
        </w:r>
      </w:ins>
      <w:ins w:id="603" w:author="Shivesh Chaudhary" w:date="2025-08-06T14:54:00Z" w16du:dateUtc="2025-08-06T09:24:00Z">
        <w:r>
          <w:t>:</w:t>
        </w:r>
      </w:ins>
    </w:p>
    <w:p w14:paraId="0E28DC3C" w14:textId="77777777" w:rsidR="007945EE" w:rsidRDefault="007945EE" w:rsidP="007945EE">
      <w:pPr>
        <w:pStyle w:val="ListParagraph"/>
        <w:numPr>
          <w:ilvl w:val="0"/>
          <w:numId w:val="4"/>
        </w:numPr>
        <w:spacing w:before="0" w:line="240" w:lineRule="auto"/>
        <w:rPr>
          <w:ins w:id="604" w:author="Shivesh Chaudhary" w:date="2025-08-06T15:04:00Z" w16du:dateUtc="2025-08-06T09:34:00Z"/>
        </w:rPr>
      </w:pPr>
      <w:ins w:id="605" w:author="Shivesh Chaudhary" w:date="2025-08-06T14:55:00Z" w16du:dateUtc="2025-08-06T09:25:00Z">
        <w:r>
          <w:t xml:space="preserve">Point-cloud </w:t>
        </w:r>
        <w:proofErr w:type="gramStart"/>
        <w:r>
          <w:t>r</w:t>
        </w:r>
      </w:ins>
      <w:ins w:id="606" w:author="Shivesh Chaudhary" w:date="2025-08-06T14:54:00Z" w16du:dateUtc="2025-08-06T09:24:00Z">
        <w:r>
          <w:t xml:space="preserve">egistrations </w:t>
        </w:r>
      </w:ins>
      <w:ins w:id="607" w:author="Shivesh Chaudhary" w:date="2025-08-06T14:55:00Z" w16du:dateUtc="2025-08-06T09:25:00Z">
        <w:r>
          <w:t>based</w:t>
        </w:r>
        <w:proofErr w:type="gramEnd"/>
        <w:r>
          <w:t xml:space="preserve"> methods where the linking cost is constrained linear</w:t>
        </w:r>
      </w:ins>
      <w:ins w:id="608" w:author="Shivesh Chaudhary" w:date="2025-08-06T14:56:00Z" w16du:dateUtc="2025-08-06T09:26:00Z">
        <w:r>
          <w:t xml:space="preserve"> as these methods link cells in one frame to cells in another frame up to a smooth deformation</w:t>
        </w:r>
      </w:ins>
      <w:ins w:id="609" w:author="Shivesh Chaudhary" w:date="2025-08-06T15:01:00Z" w16du:dateUtc="2025-08-06T09:31:00Z">
        <w:r>
          <w:t xml:space="preserve"> or other specified constraint</w:t>
        </w:r>
      </w:ins>
      <w:ins w:id="610" w:author="Shivesh Chaudhary" w:date="2025-08-06T14:56:00Z" w16du:dateUtc="2025-08-06T09:26:00Z">
        <w:r>
          <w:t xml:space="preserve">. </w:t>
        </w:r>
      </w:ins>
      <w:ins w:id="611" w:author="Shivesh Chaudhary" w:date="2025-08-06T14:58:00Z" w16du:dateUtc="2025-08-06T09:28:00Z">
        <w:r>
          <w:t>We compile</w:t>
        </w:r>
      </w:ins>
      <w:ins w:id="612" w:author="Shivesh Chaudhary" w:date="2025-08-06T15:00:00Z" w16du:dateUtc="2025-08-06T09:30:00Z">
        <w:r>
          <w:t>d</w:t>
        </w:r>
      </w:ins>
      <w:ins w:id="613" w:author="Shivesh Chaudhary" w:date="2025-08-06T14:58:00Z" w16du:dateUtc="2025-08-06T09:28:00Z">
        <w:r>
          <w:t xml:space="preserve"> and standardized publicly available of implementations of 6 point-</w:t>
        </w:r>
      </w:ins>
      <w:ins w:id="614" w:author="Shivesh Chaudhary" w:date="2025-08-06T14:59:00Z" w16du:dateUtc="2025-08-06T09:29:00Z">
        <w:r>
          <w:t xml:space="preserve">cloud registration methods. </w:t>
        </w:r>
      </w:ins>
      <w:ins w:id="615" w:author="Shivesh Chaudhary" w:date="2025-08-06T15:00:00Z" w16du:dateUtc="2025-08-06T09:30:00Z">
        <w:r>
          <w:t>These methods differ in ter</w:t>
        </w:r>
      </w:ins>
      <w:ins w:id="616" w:author="Shivesh Chaudhary" w:date="2025-08-06T15:01:00Z" w16du:dateUtc="2025-08-06T09:31:00Z">
        <w:r>
          <w:t>ms of the constraints that are included in the cost-function along with the linear cost</w:t>
        </w:r>
      </w:ins>
      <w:ins w:id="617" w:author="Shivesh Chaudhary" w:date="2025-08-06T15:02:00Z" w16du:dateUtc="2025-08-06T09:32:00Z">
        <w:r>
          <w:t xml:space="preserve">. </w:t>
        </w:r>
      </w:ins>
      <w:ins w:id="618" w:author="Shivesh Chaudhary" w:date="2025-08-06T14:59:00Z" w16du:dateUtc="2025-08-06T09:29:00Z">
        <w:r>
          <w:t>Further we include Hungarian (Munkres) algorithm.</w:t>
        </w:r>
      </w:ins>
    </w:p>
    <w:p w14:paraId="42A1BFBA" w14:textId="77777777" w:rsidR="007945EE" w:rsidRDefault="007945EE" w:rsidP="007945EE">
      <w:pPr>
        <w:pStyle w:val="ListParagraph"/>
        <w:numPr>
          <w:ilvl w:val="0"/>
          <w:numId w:val="4"/>
        </w:numPr>
        <w:spacing w:before="0" w:line="240" w:lineRule="auto"/>
        <w:rPr>
          <w:ins w:id="619" w:author="Shivesh Chaudhary" w:date="2025-08-06T15:04:00Z" w16du:dateUtc="2025-08-06T09:34:00Z"/>
        </w:rPr>
      </w:pPr>
      <w:ins w:id="620" w:author="Shivesh Chaudhary" w:date="2025-08-06T14:56:00Z" w16du:dateUtc="2025-08-06T09:26:00Z">
        <w:r>
          <w:t xml:space="preserve">2) </w:t>
        </w:r>
      </w:ins>
      <w:ins w:id="621" w:author="Shivesh Chaudhary" w:date="2025-08-06T14:57:00Z" w16du:dateUtc="2025-08-06T09:27:00Z">
        <w:r>
          <w:t>G</w:t>
        </w:r>
      </w:ins>
      <w:ins w:id="622" w:author="Shivesh Chaudhary" w:date="2025-08-06T14:56:00Z" w16du:dateUtc="2025-08-06T09:26:00Z">
        <w:r>
          <w:t>raph-matching</w:t>
        </w:r>
      </w:ins>
      <w:ins w:id="623" w:author="Shivesh Chaudhary" w:date="2025-08-06T14:57:00Z" w16du:dateUtc="2025-08-06T09:27:00Z">
        <w:r>
          <w:t xml:space="preserve"> methods that link a pair of cells (i.e. edges) in one frame to a pair of cells (edges) in another frame, hence the </w:t>
        </w:r>
      </w:ins>
      <w:ins w:id="624" w:author="Shivesh Chaudhary" w:date="2025-08-06T14:58:00Z" w16du:dateUtc="2025-08-06T09:28:00Z">
        <w:r>
          <w:t xml:space="preserve">linking cost is quadratic. </w:t>
        </w:r>
      </w:ins>
      <w:ins w:id="625" w:author="Shivesh Chaudhary" w:date="2025-08-06T15:02:00Z" w16du:dateUtc="2025-08-06T09:32:00Z">
        <w:r>
          <w:t>W</w:t>
        </w:r>
      </w:ins>
      <w:ins w:id="626" w:author="Shivesh Chaudhary" w:date="2025-08-06T14:59:00Z" w16du:dateUtc="2025-08-06T09:29:00Z">
        <w:r>
          <w:t>e compile</w:t>
        </w:r>
      </w:ins>
      <w:ins w:id="627" w:author="Shivesh Chaudhary" w:date="2025-08-06T15:00:00Z" w16du:dateUtc="2025-08-06T09:30:00Z">
        <w:r>
          <w:t>d</w:t>
        </w:r>
      </w:ins>
      <w:ins w:id="628" w:author="Shivesh Chaudhary" w:date="2025-08-06T14:59:00Z" w16du:dateUtc="2025-08-06T09:29:00Z">
        <w:r>
          <w:t xml:space="preserve"> and stand</w:t>
        </w:r>
      </w:ins>
      <w:ins w:id="629" w:author="Shivesh Chaudhary" w:date="2025-08-06T15:00:00Z" w16du:dateUtc="2025-08-06T09:30:00Z">
        <w:r>
          <w:t>ardized 13 graph-matching methods. These methods differ in terms of the</w:t>
        </w:r>
      </w:ins>
      <w:ins w:id="630" w:author="Shivesh Chaudhary" w:date="2025-08-06T15:02:00Z" w16du:dateUtc="2025-08-06T09:32:00Z">
        <w:r>
          <w:t xml:space="preserve"> underlying optimization strategy used to optimize the quadratic cost-function</w:t>
        </w:r>
      </w:ins>
      <w:ins w:id="631" w:author="Shivesh Chaudhary" w:date="2025-08-06T15:04:00Z" w16du:dateUtc="2025-08-06T09:34:00Z">
        <w:r>
          <w:t>.</w:t>
        </w:r>
      </w:ins>
    </w:p>
    <w:p w14:paraId="16D65455" w14:textId="0A9225AC" w:rsidR="007945EE" w:rsidRDefault="007945EE" w:rsidP="007945EE">
      <w:pPr>
        <w:pStyle w:val="ListParagraph"/>
        <w:numPr>
          <w:ilvl w:val="0"/>
          <w:numId w:val="4"/>
        </w:numPr>
        <w:spacing w:before="0" w:line="240" w:lineRule="auto"/>
        <w:rPr>
          <w:ins w:id="632" w:author="Shivesh Chaudhary" w:date="2025-08-06T15:34:00Z" w16du:dateUtc="2025-08-06T10:04:00Z"/>
        </w:rPr>
      </w:pPr>
      <w:ins w:id="633" w:author="Shivesh Chaudhary" w:date="2025-08-06T15:04:00Z" w16du:dateUtc="2025-08-06T09:34:00Z">
        <w:r>
          <w:t xml:space="preserve">We develop a </w:t>
        </w:r>
      </w:ins>
      <w:ins w:id="634" w:author="Shivesh Chaudhary" w:date="2025-08-06T15:05:00Z" w16du:dateUtc="2025-08-06T09:35:00Z">
        <w:r>
          <w:t>new hybrid method that matches both cells and edges across frames to link cells thus the cost is both linear and quadratic.</w:t>
        </w:r>
      </w:ins>
      <w:ins w:id="635" w:author="Shivesh Chaudhary" w:date="2025-08-06T16:01:00Z" w16du:dateUtc="2025-08-06T10:31:00Z">
        <w:r>
          <w:t xml:space="preserve"> The method is similar to the Fused Gromov Wasserstein</w:t>
        </w:r>
      </w:ins>
      <w:ins w:id="636" w:author="Shivesh Chaudhary" w:date="2025-08-06T16:04:00Z" w16du:dateUtc="2025-08-06T10:34:00Z">
        <w:r>
          <w:t xml:space="preserve"> metric</w:t>
        </w:r>
      </w:ins>
      <w:ins w:id="637" w:author="Shivesh Chaudhary" w:date="2025-08-06T16:08:00Z" w16du:dateUtc="2025-08-06T10:38:00Z">
        <w:r>
          <w:fldChar w:fldCharType="begin" w:fldLock="1"/>
        </w:r>
      </w:ins>
      <w:r>
        <w:instrText>ADDIN CSL_CITATION {"citationItems":[{"id":"ITEM-1","itemData":{"DOI":"10.3390/a13090212","ISSN":"19994893","abstract":"Optimal transport theory has recently found many applications in machine learning thanks to its capacity to meaningfully compare various machine learning objects that are viewed as distributions. The Kantorovitch formulation, leading to the Wasserstein distance, focuses on the features of the elements of the objects, but treats them independently, whereas the Gromov–Wasserstein distance focuses on the relations between the elements, depicting the structure of the object, yet discarding its features. In this paper, we study the Fused Gromov-Wasserstein distance that extends the Wasserstein and Gromov–Wasserstein distances in order to encode simultaneously both the feature and structure information. We provide the mathematical framework for this distance in the continuous setting, prove its metric and interpolation properties, and provide a concentration result for the convergence of finite samples. We also illustrate and interpret its use in various applications, where structured objects are involved.","author":[{"dropping-particle":"","family":"Vayer","given":"Titouan","non-dropping-particle":"","parse-names":false,"suffix":""},{"dropping-particle":"","family":"Chapel","given":"Laetitia","non-dropping-particle":"","parse-names":false,"suffix":""},{"dropping-particle":"","family":"Flamary","given":"Remi","non-dropping-particle":"","parse-names":false,"suffix":""},{"dropping-particle":"","family":"Tavenard","given":"Romain","non-dropping-particle":"","parse-names":false,"suffix":""},{"dropping-particle":"","family":"Courty","given":"Nicolas","non-dropping-particle":"","parse-names":false,"suffix":""}],"container-title":"Algorithms","id":"ITEM-1","issued":{"date-parts":[["2020"]]},"title":"Fused gromov-wasserstein distance for structured objects","type":"article-journal"},"uris":["http://www.mendeley.com/documents/?uuid=8657ffc8-4f0a-4931-ac7d-61ae9fa93f2b"]},{"id":"ITEM-2","itemData":{"ISBN":"9781510886988","abstract":"This work considers the problem of computing distances between structured objects such as undirected graphs, seen as probability distributions in a specific metric space. We consider a new transportation distance (i.e. that minimizes a total cost of transporting probability masses) that unveils the geometric nature of the structured objects space. Unlike Wasserstein or Gromov-Wasserstein metrics that focus solely and respectively on features (by considering a metric in the feature space) or structure (by seeing structure as a metric space), our new distance exploits jointly both information, and is consequently called Fused Gromov-Wasserstein (FGW). After discussing its properties and computational aspects, we show results on a graph classification task, where our method outperforms both graph kernels and deep graph convolutional networks. Exploiting further on the metric properties of FGW, interesting geometric objects such as Fre'chet means or barycenters of graphs are illustrated and discussed in a clustering context.","author":[{"dropping-particle":"","family":"Vayer","given":"Titouan","non-dropping-particle":"","parse-names":false,"suffix":""},{"dropping-particle":"","family":"Chapel","given":"Laetitia","non-dropping-particle":"","parse-names":false,"suffix":""},{"dropping-particle":"","family":"Flamary","given":"Rémi","non-dropping-particle":"","parse-names":false,"suffix":""},{"dropping-particle":"","family":"Tavenard","given":"Romain","non-dropping-particle":"","parse-names":false,"suffix":""},{"dropping-particle":"","family":"Courty","given":"Nicolas","non-dropping-particle":"","parse-names":false,"suffix":""}],"container-title":"36th International Conference on Machine Learning, ICML 2019","id":"ITEM-2","issued":{"date-parts":[["2019"]]},"title":"Optimal Transport for structured data with application on graphs","type":"paper-conference"},"uris":["http://www.mendeley.com/documents/?uuid=64020d94-8f81-4181-84b2-8124136ad3d5"]}],"mendeley":{"formattedCitation":"&lt;sup&gt;58,59&lt;/sup&gt;","plainTextFormattedCitation":"58,59"},"properties":{"noteIndex":0},"schema":"https://github.com/citation-style-language/schema/raw/master/csl-citation.json"}</w:instrText>
      </w:r>
      <w:r>
        <w:fldChar w:fldCharType="separate"/>
      </w:r>
      <w:r w:rsidRPr="007945EE">
        <w:rPr>
          <w:noProof/>
          <w:vertAlign w:val="superscript"/>
        </w:rPr>
        <w:t>58,59</w:t>
      </w:r>
      <w:ins w:id="638" w:author="Shivesh Chaudhary" w:date="2025-08-06T16:08:00Z" w16du:dateUtc="2025-08-06T10:38:00Z">
        <w:r>
          <w:fldChar w:fldCharType="end"/>
        </w:r>
      </w:ins>
      <w:ins w:id="639" w:author="Shivesh Chaudhary" w:date="2025-08-06T16:02:00Z" w16du:dateUtc="2025-08-06T10:32:00Z">
        <w:r>
          <w:t>. Entropic regularization term</w:t>
        </w:r>
      </w:ins>
      <w:ins w:id="640" w:author="Shivesh Chaudhary" w:date="2025-08-06T16:03:00Z" w16du:dateUtc="2025-08-06T10:33:00Z">
        <w:r>
          <w:t xml:space="preserve"> in the objective functions</w:t>
        </w:r>
      </w:ins>
      <w:ins w:id="641" w:author="Shivesh Chaudhary" w:date="2025-08-06T16:02:00Z" w16du:dateUtc="2025-08-06T10:32:00Z">
        <w:r>
          <w:t xml:space="preserve"> helps in efficient optimiz</w:t>
        </w:r>
      </w:ins>
      <w:ins w:id="642" w:author="Shivesh Chaudhary" w:date="2025-08-06T16:03:00Z" w16du:dateUtc="2025-08-06T10:33:00Z">
        <w:r>
          <w:t>ation</w:t>
        </w:r>
      </w:ins>
      <w:ins w:id="643" w:author="Shivesh Chaudhary" w:date="2025-08-06T16:02:00Z" w16du:dateUtc="2025-08-06T10:32:00Z">
        <w:r>
          <w:t xml:space="preserve"> using the Sinkhorn iteration</w:t>
        </w:r>
      </w:ins>
      <w:ins w:id="644" w:author="Shivesh Chaudhary" w:date="2025-08-06T16:03:00Z" w16du:dateUtc="2025-08-06T10:33:00Z">
        <w:r>
          <w:t>s</w:t>
        </w:r>
      </w:ins>
      <w:ins w:id="645" w:author="Shivesh Chaudhary" w:date="2025-08-06T16:06:00Z" w16du:dateUtc="2025-08-06T10:36:00Z">
        <w:r>
          <w:fldChar w:fldCharType="begin" w:fldLock="1"/>
        </w:r>
      </w:ins>
      <w:r>
        <w:instrText>ADDIN CSL_CITATION {"citationItems":[{"id":"ITEM-1","itemData":{"author":[{"dropping-particle":"","family":"Cuturi","given":"Marco","non-dropping-particle":"","parse-names":false,"suffix":""}],"container-title":"Advances in Neural Information Processing Systems","editor":[{"dropping-particle":"","family":"Burges","given":"C J C","non-dropping-particle":"","parse-names":false,"suffix":""},{"dropping-particle":"","family":"Bottou","given":"L","non-dropping-particle":"","parse-names":false,"suffix":""},{"dropping-particle":"","family":"Welling","given":"M","non-dropping-particle":"","parse-names":false,"suffix":""},{"dropping-particle":"","family":"Ghahramani","given":"Z","non-dropping-particle":"","parse-names":false,"suffix":""},{"dropping-particle":"","family":"Weinberger","given":"K Q","non-dropping-particle":"","parse-names":false,"suffix":""}],"id":"ITEM-1","issued":{"date-parts":[["2013"]]},"publisher":"Curran Associates, Inc.","title":"Sinkhorn Distances: Lightspeed Computation of Optimal Transport","type":"paper-conference","volume":"26"},"uris":["http://www.mendeley.com/documents/?uuid=036f562b-2946-4b60-90b0-5ee2063afd90"]},{"id":"ITEM-2","itemData":{"DOI":"10.1145/2897824.2925903","ISSN":"15577368","abstract":"Many shape and image processing tools rely on computation of correspondences between geometric domains. Efficient methods that stably extract \"soft\" matches in the presence of diverse geometric structures have proven to be valuable for shape retrieval and transfer of labels or semantic information. With these applications in mind, we present an algorithm for probabilistic correspondence that optimizes an entropy-regularized Gromov-Wasserstein (GW) objective. Built upon recent developments in numerical optimal transportation, our algorithm is compact, provably convergent, and applicable to any geometric domain expressible as a metric measure matrix. We provide comprehensive experiments illustrating the convergence and applicability of our algorithm to a variety of graphics tasks. Furthermore, we expand entropic GW correspondence to a framework for other matching problems, incorporating partial distance matrices, user guidance, shape exploration, symmetry detection, and joint analysis of more than two domains. These applications expand the scope of entropic GW correspondence to major shape analysis problems and are stable to distortion and noise.","author":[{"dropping-particle":"","family":"Solomon","given":"Justin","non-dropping-particle":"","parse-names":false,"suffix":""},{"dropping-particle":"","family":"Peyré","given":"Gabriel","non-dropping-particle":"","parse-names":false,"suffix":""},{"dropping-particle":"","family":"Kim","given":"Vladimir G.","non-dropping-particle":"","parse-names":false,"suffix":""},{"dropping-particle":"","family":"Sra","given":"Suvrit","non-dropping-particle":"","parse-names":false,"suffix":""}],"container-title":"ACM Transactions on Graphics","id":"ITEM-2","issue":"4","issued":{"date-parts":[["2016"]]},"title":"Entropic metric alignment for correspondence problems","type":"paper-conference","volume":"35"},"uris":["http://www.mendeley.com/documents/?uuid=c231a154-723f-456f-8527-f759d24cf890"]},{"id":"ITEM-3","itemData":{"ISBN":"9781510829008","abstract":"This paper presents a new technique for computing the barycenter of a set of distance or kernel matrices. These matrices, which define the interrelationships between points sampled from individual domains, are not required to have the same size or to be in row-by-row correspondence. We compare these matrices using the softassign criterion, which measures the minimum distortion induced by a probabilistic map from the rows of one similarity matrix to the rows of another; this criterion amounts to a regularized version of the Gromov-Wasscrstein (GW) distance between metric-measure spaces. The barycenter is then defined as a Frechet mean of the input matrices with respect to this criterion, minimizing a weighted sum of softassign values. We provide a fast iterative algorithm for the resulting nonconvex optimization problem, built upon state-of- the-art tools for regularized optimal transportation. We demonstrate its application to the computation of shape barycenters and to the prediction of energy levels from molecular configurations in quantum chemistry.","author":[{"dropping-particle":"","family":"Peyre","given":"Gabriel","non-dropping-particle":"","parse-names":false,"suffix":""},{"dropping-particle":"","family":"Cuturi","given":"Marco","non-dropping-particle":"","parse-names":false,"suffix":""},{"dropping-particle":"","family":"Solomon","given":"Justin","non-dropping-particle":"","parse-names":false,"suffix":""}],"container-title":"33rd International Conference on Machine Learning, ICML 2016","id":"ITEM-3","issued":{"date-parts":[["2016"]]},"page":"3927-3935","title":"Gromov-wasserstein averaging of kernel and distance matrices","type":"paper-conference","volume":"6"},"uris":["http://www.mendeley.com/documents/?uuid=0b85b92c-6160-4172-aa8b-3e0f73f4b672"]}],"mendeley":{"formattedCitation":"&lt;sup&gt;60–62&lt;/sup&gt;","plainTextFormattedCitation":"60–62","previouslyFormattedCitation":"&lt;sup&gt;58–60&lt;/sup&gt;"},"properties":{"noteIndex":0},"schema":"https://github.com/citation-style-language/schema/raw/master/csl-citation.json"}</w:instrText>
      </w:r>
      <w:r>
        <w:fldChar w:fldCharType="separate"/>
      </w:r>
      <w:r w:rsidRPr="007945EE">
        <w:rPr>
          <w:noProof/>
          <w:vertAlign w:val="superscript"/>
        </w:rPr>
        <w:t>60–62</w:t>
      </w:r>
      <w:ins w:id="646" w:author="Shivesh Chaudhary" w:date="2025-08-06T16:06:00Z" w16du:dateUtc="2025-08-06T10:36:00Z">
        <w:r>
          <w:fldChar w:fldCharType="end"/>
        </w:r>
      </w:ins>
      <w:ins w:id="647" w:author="Shivesh Chaudhary" w:date="2025-08-06T16:03:00Z" w16du:dateUtc="2025-08-06T10:33:00Z">
        <w:r>
          <w:t>.</w:t>
        </w:r>
      </w:ins>
      <w:ins w:id="648" w:author="Shivesh Chaudhary" w:date="2025-08-06T16:01:00Z" w16du:dateUtc="2025-08-06T10:31:00Z">
        <w:r>
          <w:t xml:space="preserve">  </w:t>
        </w:r>
      </w:ins>
    </w:p>
    <w:p w14:paraId="4DA3E49F" w14:textId="4BF830CC" w:rsidR="007945EE" w:rsidRPr="007945EE" w:rsidRDefault="007945EE" w:rsidP="007945EE">
      <w:pPr>
        <w:pStyle w:val="ListParagraph"/>
        <w:spacing w:before="0" w:line="240" w:lineRule="auto"/>
        <w:rPr>
          <w:ins w:id="649" w:author="Shivesh Chaudhary" w:date="2025-08-06T16:08:00Z" w16du:dateUtc="2025-08-06T10:38:00Z"/>
          <w:rFonts w:eastAsiaTheme="minorEastAsia"/>
        </w:rPr>
      </w:pPr>
      <m:oMathPara>
        <m:oMath>
          <m:func>
            <m:funcPr>
              <m:ctrlPr>
                <w:rPr>
                  <w:rFonts w:ascii="Cambria Math" w:hAnsi="Cambria Math"/>
                  <w:i/>
                  <w:rPrChange w:id="650" w:author="Shivesh Chaudhary" w:date="2025-08-06T15:35:00Z" w16du:dateUtc="2025-08-06T10:05:00Z">
                    <w:rPr>
                      <w:rFonts w:ascii="Cambria Math" w:hAnsi="Cambria Math"/>
                    </w:rPr>
                  </w:rPrChange>
                </w:rPr>
              </m:ctrlPr>
            </m:funcPr>
            <m:fName>
              <m:r>
                <m:rPr>
                  <m:sty m:val="p"/>
                </m:rPr>
                <w:rPr>
                  <w:rFonts w:ascii="Cambria Math" w:hAnsi="Cambria Math"/>
                </w:rPr>
                <m:t>arg</m:t>
              </m:r>
            </m:fName>
            <m:e>
              <m:func>
                <m:funcPr>
                  <m:ctrlPr>
                    <w:ins w:id="651" w:author="Shivesh Chaudhary" w:date="2025-08-06T16:00:00Z" w16du:dateUtc="2025-08-06T10:30:00Z">
                      <w:rPr>
                        <w:rFonts w:ascii="Cambria Math" w:hAnsi="Cambria Math"/>
                        <w:i/>
                      </w:rPr>
                    </w:ins>
                  </m:ctrlPr>
                </m:funcPr>
                <m:fName>
                  <m:limLow>
                    <m:limLowPr>
                      <m:ctrlPr>
                        <w:ins w:id="652" w:author="Shivesh Chaudhary" w:date="2025-08-06T16:00:00Z" w16du:dateUtc="2025-08-06T10:30:00Z">
                          <w:rPr>
                            <w:rFonts w:ascii="Cambria Math" w:hAnsi="Cambria Math"/>
                            <w:i/>
                          </w:rPr>
                        </w:ins>
                      </m:ctrlPr>
                    </m:limLowPr>
                    <m:e>
                      <m:r>
                        <w:ins w:id="653" w:author="Shivesh Chaudhary" w:date="2025-08-06T16:00:00Z" w16du:dateUtc="2025-08-06T10:30:00Z">
                          <m:rPr>
                            <m:sty m:val="p"/>
                          </m:rPr>
                          <w:rPr>
                            <w:rFonts w:ascii="Cambria Math" w:hAnsi="Cambria Math"/>
                          </w:rPr>
                          <m:t>min</m:t>
                        </w:ins>
                      </m:r>
                    </m:e>
                    <m:lim>
                      <m:r>
                        <w:ins w:id="654" w:author="Shivesh Chaudhary" w:date="2025-08-06T16:00:00Z" w16du:dateUtc="2025-08-06T10:30:00Z">
                          <w:rPr>
                            <w:rFonts w:ascii="Cambria Math" w:hAnsi="Cambria Math"/>
                          </w:rPr>
                          <m:t>P∈</m:t>
                        </w:ins>
                      </m:r>
                      <m:r>
                        <w:ins w:id="655" w:author="Shivesh Chaudhary" w:date="2025-08-06T16:00:00Z" w16du:dateUtc="2025-08-06T10:30:00Z">
                          <m:rPr>
                            <m:sty m:val="p"/>
                          </m:rPr>
                          <w:rPr>
                            <w:rFonts w:ascii="Cambria Math" w:hAnsi="Cambria Math"/>
                            <w:rPrChange w:id="656" w:author="Shivesh Chaudhary" w:date="2025-08-06T16:00:00Z" w16du:dateUtc="2025-08-06T10:30:00Z">
                              <w:rPr>
                                <w:rFonts w:ascii="Cambria Math" w:hAnsi="Cambria Math"/>
                              </w:rPr>
                            </w:rPrChange>
                          </w:rPr>
                          <m:t>Π</m:t>
                        </w:ins>
                      </m:r>
                    </m:lim>
                  </m:limLow>
                </m:fName>
                <m:e>
                  <m:nary>
                    <m:naryPr>
                      <m:chr m:val="∑"/>
                      <m:limLoc m:val="undOvr"/>
                      <m:supHide m:val="1"/>
                      <m:ctrlPr>
                        <w:ins w:id="657" w:author="Shivesh Chaudhary" w:date="2025-08-06T16:00:00Z" w16du:dateUtc="2025-08-06T10:30:00Z">
                          <w:rPr>
                            <w:rFonts w:ascii="Cambria Math" w:hAnsi="Cambria Math"/>
                            <w:i/>
                          </w:rPr>
                        </w:ins>
                      </m:ctrlPr>
                    </m:naryPr>
                    <m:sub>
                      <m:r>
                        <w:ins w:id="658" w:author="Shivesh Chaudhary" w:date="2025-08-06T16:00:00Z" w16du:dateUtc="2025-08-06T10:30:00Z">
                          <w:rPr>
                            <w:rFonts w:ascii="Cambria Math" w:hAnsi="Cambria Math"/>
                          </w:rPr>
                          <m:t>ij</m:t>
                        </w:ins>
                      </m:r>
                    </m:sub>
                    <m:sup/>
                    <m:e>
                      <m:sSub>
                        <m:sSubPr>
                          <m:ctrlPr>
                            <w:ins w:id="659" w:author="Shivesh Chaudhary" w:date="2025-08-06T16:00:00Z" w16du:dateUtc="2025-08-06T10:30:00Z">
                              <w:rPr>
                                <w:rFonts w:ascii="Cambria Math" w:hAnsi="Cambria Math"/>
                                <w:i/>
                              </w:rPr>
                            </w:ins>
                          </m:ctrlPr>
                        </m:sSubPr>
                        <m:e>
                          <m:r>
                            <w:ins w:id="660" w:author="Shivesh Chaudhary" w:date="2025-08-06T16:00:00Z" w16du:dateUtc="2025-08-06T10:30:00Z">
                              <w:rPr>
                                <w:rFonts w:ascii="Cambria Math" w:hAnsi="Cambria Math"/>
                              </w:rPr>
                              <m:t>P</m:t>
                            </w:ins>
                          </m:r>
                        </m:e>
                        <m:sub>
                          <m:r>
                            <w:ins w:id="661" w:author="Shivesh Chaudhary" w:date="2025-08-06T16:00:00Z" w16du:dateUtc="2025-08-06T10:30:00Z">
                              <w:rPr>
                                <w:rFonts w:ascii="Cambria Math" w:hAnsi="Cambria Math"/>
                              </w:rPr>
                              <m:t>ij</m:t>
                            </w:ins>
                          </m:r>
                        </m:sub>
                      </m:sSub>
                      <m:sSub>
                        <m:sSubPr>
                          <m:ctrlPr>
                            <w:ins w:id="662" w:author="Shivesh Chaudhary" w:date="2025-08-06T16:00:00Z" w16du:dateUtc="2025-08-06T10:30:00Z">
                              <w:rPr>
                                <w:rFonts w:ascii="Cambria Math" w:hAnsi="Cambria Math"/>
                                <w:i/>
                              </w:rPr>
                            </w:ins>
                          </m:ctrlPr>
                        </m:sSubPr>
                        <m:e>
                          <m:r>
                            <w:ins w:id="663" w:author="Shivesh Chaudhary" w:date="2025-08-06T16:00:00Z" w16du:dateUtc="2025-08-06T10:30:00Z">
                              <w:rPr>
                                <w:rFonts w:ascii="Cambria Math" w:hAnsi="Cambria Math"/>
                              </w:rPr>
                              <m:t>C</m:t>
                            </w:ins>
                          </m:r>
                        </m:e>
                        <m:sub>
                          <m:r>
                            <w:ins w:id="664" w:author="Shivesh Chaudhary" w:date="2025-08-06T16:00:00Z" w16du:dateUtc="2025-08-06T10:30:00Z">
                              <w:rPr>
                                <w:rFonts w:ascii="Cambria Math" w:hAnsi="Cambria Math"/>
                              </w:rPr>
                              <m:t>ij</m:t>
                            </w:ins>
                          </m:r>
                        </m:sub>
                      </m:sSub>
                    </m:e>
                  </m:nary>
                  <m:r>
                    <w:ins w:id="665" w:author="Shivesh Chaudhary" w:date="2025-08-06T16:00:00Z" w16du:dateUtc="2025-08-06T10:30:00Z">
                      <w:rPr>
                        <w:rFonts w:ascii="Cambria Math" w:hAnsi="Cambria Math"/>
                      </w:rPr>
                      <m:t xml:space="preserve">+ </m:t>
                    </w:ins>
                  </m:r>
                  <m:nary>
                    <m:naryPr>
                      <m:chr m:val="∑"/>
                      <m:limLoc m:val="undOvr"/>
                      <m:supHide m:val="1"/>
                      <m:ctrlPr>
                        <w:ins w:id="666" w:author="Shivesh Chaudhary" w:date="2025-08-06T16:00:00Z" w16du:dateUtc="2025-08-06T10:30:00Z">
                          <w:rPr>
                            <w:rFonts w:ascii="Cambria Math" w:hAnsi="Cambria Math"/>
                            <w:i/>
                          </w:rPr>
                        </w:ins>
                      </m:ctrlPr>
                    </m:naryPr>
                    <m:sub>
                      <m:r>
                        <w:ins w:id="667" w:author="Shivesh Chaudhary" w:date="2025-08-06T16:00:00Z" w16du:dateUtc="2025-08-06T10:30:00Z">
                          <w:rPr>
                            <w:rFonts w:ascii="Cambria Math" w:hAnsi="Cambria Math"/>
                          </w:rPr>
                          <m:t>ikjl</m:t>
                        </w:ins>
                      </m:r>
                    </m:sub>
                    <m:sup/>
                    <m:e>
                      <m:sSub>
                        <m:sSubPr>
                          <m:ctrlPr>
                            <w:ins w:id="668" w:author="Shivesh Chaudhary" w:date="2025-08-06T16:00:00Z" w16du:dateUtc="2025-08-06T10:30:00Z">
                              <w:rPr>
                                <w:rFonts w:ascii="Cambria Math" w:hAnsi="Cambria Math"/>
                                <w:i/>
                              </w:rPr>
                            </w:ins>
                          </m:ctrlPr>
                        </m:sSubPr>
                        <m:e>
                          <m:r>
                            <w:ins w:id="669" w:author="Shivesh Chaudhary" w:date="2025-08-06T16:00:00Z" w16du:dateUtc="2025-08-06T10:30:00Z">
                              <w:rPr>
                                <w:rFonts w:ascii="Cambria Math" w:hAnsi="Cambria Math"/>
                              </w:rPr>
                              <m:t>P</m:t>
                            </w:ins>
                          </m:r>
                        </m:e>
                        <m:sub>
                          <m:r>
                            <w:ins w:id="670" w:author="Shivesh Chaudhary" w:date="2025-08-06T16:00:00Z" w16du:dateUtc="2025-08-06T10:30:00Z">
                              <w:rPr>
                                <w:rFonts w:ascii="Cambria Math" w:hAnsi="Cambria Math"/>
                              </w:rPr>
                              <m:t>ij</m:t>
                            </w:ins>
                          </m:r>
                        </m:sub>
                      </m:sSub>
                      <m:sSub>
                        <m:sSubPr>
                          <m:ctrlPr>
                            <w:ins w:id="671" w:author="Shivesh Chaudhary" w:date="2025-08-06T16:00:00Z" w16du:dateUtc="2025-08-06T10:30:00Z">
                              <w:rPr>
                                <w:rFonts w:ascii="Cambria Math" w:hAnsi="Cambria Math"/>
                                <w:i/>
                              </w:rPr>
                            </w:ins>
                          </m:ctrlPr>
                        </m:sSubPr>
                        <m:e>
                          <m:r>
                            <w:ins w:id="672" w:author="Shivesh Chaudhary" w:date="2025-08-06T16:00:00Z" w16du:dateUtc="2025-08-06T10:30:00Z">
                              <w:rPr>
                                <w:rFonts w:ascii="Cambria Math" w:hAnsi="Cambria Math"/>
                              </w:rPr>
                              <m:t>P</m:t>
                            </w:ins>
                          </m:r>
                        </m:e>
                        <m:sub>
                          <m:r>
                            <w:ins w:id="673" w:author="Shivesh Chaudhary" w:date="2025-08-06T16:00:00Z" w16du:dateUtc="2025-08-06T10:30:00Z">
                              <w:rPr>
                                <w:rFonts w:ascii="Cambria Math" w:hAnsi="Cambria Math"/>
                              </w:rPr>
                              <m:t>kl</m:t>
                            </w:ins>
                          </m:r>
                        </m:sub>
                      </m:sSub>
                      <m:sSubSup>
                        <m:sSubSupPr>
                          <m:ctrlPr>
                            <w:ins w:id="674" w:author="Shivesh Chaudhary" w:date="2025-08-06T16:00:00Z" w16du:dateUtc="2025-08-06T10:30:00Z">
                              <w:rPr>
                                <w:rFonts w:ascii="Cambria Math" w:hAnsi="Cambria Math"/>
                                <w:i/>
                              </w:rPr>
                            </w:ins>
                          </m:ctrlPr>
                        </m:sSubSupPr>
                        <m:e>
                          <m:r>
                            <w:ins w:id="675" w:author="Shivesh Chaudhary" w:date="2025-08-06T16:00:00Z" w16du:dateUtc="2025-08-06T10:30:00Z">
                              <w:rPr>
                                <w:rFonts w:ascii="Cambria Math" w:hAnsi="Cambria Math"/>
                              </w:rPr>
                              <m:t>C</m:t>
                            </w:ins>
                          </m:r>
                        </m:e>
                        <m:sub>
                          <m:r>
                            <w:ins w:id="676" w:author="Shivesh Chaudhary" w:date="2025-08-06T16:00:00Z" w16du:dateUtc="2025-08-06T10:30:00Z">
                              <w:rPr>
                                <w:rFonts w:ascii="Cambria Math" w:hAnsi="Cambria Math"/>
                              </w:rPr>
                              <m:t>ik,jl</m:t>
                            </w:ins>
                          </m:r>
                        </m:sub>
                        <m:sup>
                          <m:r>
                            <w:ins w:id="677" w:author="Shivesh Chaudhary" w:date="2025-08-06T16:00:00Z" w16du:dateUtc="2025-08-06T10:30:00Z">
                              <w:rPr>
                                <w:rFonts w:ascii="Cambria Math" w:hAnsi="Cambria Math"/>
                              </w:rPr>
                              <m:t>'</m:t>
                            </w:ins>
                          </m:r>
                        </m:sup>
                      </m:sSubSup>
                    </m:e>
                  </m:nary>
                  <m:r>
                    <w:ins w:id="678" w:author="Shivesh Chaudhary" w:date="2025-08-06T16:00:00Z" w16du:dateUtc="2025-08-06T10:30:00Z">
                      <w:rPr>
                        <w:rFonts w:ascii="Cambria Math" w:hAnsi="Cambria Math"/>
                      </w:rPr>
                      <m:t>-</m:t>
                    </w:ins>
                  </m:r>
                  <m:r>
                    <w:ins w:id="679" w:author="Shivesh Chaudhary" w:date="2025-08-06T16:02:00Z" w16du:dateUtc="2025-08-06T10:32:00Z">
                      <w:rPr>
                        <w:rFonts w:ascii="Cambria Math" w:hAnsi="Cambria Math"/>
                      </w:rPr>
                      <m:t>λ</m:t>
                    </w:ins>
                  </m:r>
                  <m:r>
                    <w:ins w:id="680" w:author="Shivesh Chaudhary" w:date="2025-08-06T16:00:00Z" w16du:dateUtc="2025-08-06T10:30:00Z">
                      <w:rPr>
                        <w:rFonts w:ascii="Cambria Math" w:hAnsi="Cambria Math"/>
                      </w:rPr>
                      <m:t>H(P)</m:t>
                    </w:ins>
                  </m:r>
                </m:e>
              </m:func>
            </m:e>
          </m:func>
        </m:oMath>
      </m:oMathPara>
    </w:p>
    <w:p w14:paraId="2BDD3453" w14:textId="75D60007" w:rsidR="007945EE" w:rsidRPr="007945EE" w:rsidRDefault="007945EE" w:rsidP="007945EE">
      <w:pPr>
        <w:pStyle w:val="ListParagraph"/>
        <w:spacing w:before="0" w:line="240" w:lineRule="auto"/>
        <w:pPrChange w:id="681" w:author="Shivesh Chaudhary" w:date="2025-08-06T15:34:00Z" w16du:dateUtc="2025-08-06T10:04:00Z">
          <w:pPr>
            <w:pStyle w:val="Heading3"/>
            <w:spacing w:before="240"/>
          </w:pPr>
        </w:pPrChange>
      </w:pPr>
      <w:ins w:id="682" w:author="Shivesh Chaudhary" w:date="2025-08-06T16:08:00Z" w16du:dateUtc="2025-08-06T10:38:00Z">
        <w:r>
          <w:t xml:space="preserve">Here </w:t>
        </w:r>
      </w:ins>
      <m:oMath>
        <m:sSub>
          <m:sSubPr>
            <m:ctrlPr>
              <w:ins w:id="683" w:author="Shivesh Chaudhary" w:date="2025-08-06T16:27:00Z" w16du:dateUtc="2025-08-06T10:57:00Z">
                <w:rPr>
                  <w:rFonts w:ascii="Cambria Math" w:hAnsi="Cambria Math"/>
                  <w:i/>
                </w:rPr>
              </w:ins>
            </m:ctrlPr>
          </m:sSubPr>
          <m:e>
            <m:r>
              <w:ins w:id="684" w:author="Shivesh Chaudhary" w:date="2025-08-06T16:27:00Z" w16du:dateUtc="2025-08-06T10:57:00Z">
                <w:rPr>
                  <w:rFonts w:ascii="Cambria Math" w:hAnsi="Cambria Math"/>
                </w:rPr>
                <m:t>C</m:t>
              </w:ins>
            </m:r>
          </m:e>
          <m:sub>
            <m:r>
              <w:ins w:id="685" w:author="Shivesh Chaudhary" w:date="2025-08-06T16:27:00Z" w16du:dateUtc="2025-08-06T10:57:00Z">
                <w:rPr>
                  <w:rFonts w:ascii="Cambria Math" w:hAnsi="Cambria Math"/>
                </w:rPr>
                <m:t>ij</m:t>
              </w:ins>
            </m:r>
          </m:sub>
        </m:sSub>
      </m:oMath>
      <w:ins w:id="686" w:author="Shivesh Chaudhary" w:date="2025-08-06T16:27:00Z" w16du:dateUtc="2025-08-06T10:57:00Z">
        <w:r w:rsidR="00D95884">
          <w:rPr>
            <w:rFonts w:eastAsiaTheme="minorEastAsia"/>
          </w:rPr>
          <w:t xml:space="preserve"> denotes the linear cost of matching cell</w:t>
        </w:r>
      </w:ins>
      <w:ins w:id="687" w:author="Shivesh Chaudhary" w:date="2025-08-06T16:28:00Z" w16du:dateUtc="2025-08-06T10:58:00Z">
        <w:r w:rsidR="00D95884">
          <w:rPr>
            <w:rFonts w:eastAsiaTheme="minorEastAsia"/>
          </w:rPr>
          <w:t xml:space="preserve"> </w:t>
        </w:r>
      </w:ins>
      <m:oMath>
        <m:r>
          <w:ins w:id="688" w:author="Shivesh Chaudhary" w:date="2025-08-06T16:28:00Z" w16du:dateUtc="2025-08-06T10:58:00Z">
            <w:rPr>
              <w:rFonts w:ascii="Cambria Math" w:hAnsi="Cambria Math"/>
            </w:rPr>
            <m:t>i</m:t>
          </w:ins>
        </m:r>
      </m:oMath>
      <w:ins w:id="689" w:author="Shivesh Chaudhary" w:date="2025-08-06T16:28:00Z" w16du:dateUtc="2025-08-06T10:58:00Z">
        <w:r w:rsidR="00D95884">
          <w:rPr>
            <w:rFonts w:eastAsiaTheme="minorEastAsia"/>
          </w:rPr>
          <w:t xml:space="preserve"> in first frame to cell </w:t>
        </w:r>
      </w:ins>
      <m:oMath>
        <m:r>
          <w:ins w:id="690" w:author="Shivesh Chaudhary" w:date="2025-08-06T16:28:00Z" w16du:dateUtc="2025-08-06T10:58:00Z">
            <w:rPr>
              <w:rFonts w:ascii="Cambria Math" w:hAnsi="Cambria Math"/>
            </w:rPr>
            <m:t>j</m:t>
          </w:ins>
        </m:r>
      </m:oMath>
      <w:ins w:id="691" w:author="Shivesh Chaudhary" w:date="2025-08-06T16:28:00Z" w16du:dateUtc="2025-08-06T10:58:00Z">
        <w:r w:rsidR="00D95884">
          <w:rPr>
            <w:rFonts w:eastAsiaTheme="minorEastAsia"/>
          </w:rPr>
          <w:t xml:space="preserve"> in second frame, </w:t>
        </w:r>
      </w:ins>
      <m:oMath>
        <m:sSubSup>
          <m:sSubSupPr>
            <m:ctrlPr>
              <w:ins w:id="692" w:author="Shivesh Chaudhary" w:date="2025-08-06T16:29:00Z" w16du:dateUtc="2025-08-06T10:59:00Z">
                <w:rPr>
                  <w:rFonts w:ascii="Cambria Math" w:hAnsi="Cambria Math"/>
                  <w:i/>
                </w:rPr>
              </w:ins>
            </m:ctrlPr>
          </m:sSubSupPr>
          <m:e>
            <m:r>
              <w:ins w:id="693" w:author="Shivesh Chaudhary" w:date="2025-08-06T16:29:00Z" w16du:dateUtc="2025-08-06T10:59:00Z">
                <w:rPr>
                  <w:rFonts w:ascii="Cambria Math" w:hAnsi="Cambria Math"/>
                </w:rPr>
                <m:t>C</m:t>
              </w:ins>
            </m:r>
          </m:e>
          <m:sub>
            <m:r>
              <w:ins w:id="694" w:author="Shivesh Chaudhary" w:date="2025-08-06T16:29:00Z" w16du:dateUtc="2025-08-06T10:59:00Z">
                <w:rPr>
                  <w:rFonts w:ascii="Cambria Math" w:hAnsi="Cambria Math"/>
                </w:rPr>
                <m:t>ik,jl</m:t>
              </w:ins>
            </m:r>
          </m:sub>
          <m:sup>
            <m:r>
              <w:ins w:id="695" w:author="Shivesh Chaudhary" w:date="2025-08-06T16:29:00Z" w16du:dateUtc="2025-08-06T10:59:00Z">
                <w:rPr>
                  <w:rFonts w:ascii="Cambria Math" w:hAnsi="Cambria Math"/>
                </w:rPr>
                <m:t>'</m:t>
              </w:ins>
            </m:r>
          </m:sup>
        </m:sSubSup>
      </m:oMath>
      <w:ins w:id="696" w:author="Shivesh Chaudhary" w:date="2025-08-06T16:29:00Z" w16du:dateUtc="2025-08-06T10:59:00Z">
        <w:r w:rsidR="00D95884">
          <w:rPr>
            <w:rFonts w:eastAsiaTheme="minorEastAsia"/>
          </w:rPr>
          <w:t xml:space="preserve"> denotes the quadratic </w:t>
        </w:r>
      </w:ins>
      <w:ins w:id="697" w:author="Shivesh Chaudhary" w:date="2025-08-06T16:30:00Z" w16du:dateUtc="2025-08-06T11:00:00Z">
        <w:r w:rsidR="00D95884">
          <w:rPr>
            <w:rFonts w:eastAsiaTheme="minorEastAsia"/>
          </w:rPr>
          <w:t xml:space="preserve">cost of matching pair of cells </w:t>
        </w:r>
      </w:ins>
      <m:oMath>
        <m:r>
          <w:ins w:id="698" w:author="Shivesh Chaudhary" w:date="2025-08-06T16:30:00Z" w16du:dateUtc="2025-08-06T11:00:00Z">
            <w:rPr>
              <w:rFonts w:ascii="Cambria Math" w:hAnsi="Cambria Math"/>
            </w:rPr>
            <m:t>i</m:t>
          </w:ins>
        </m:r>
        <m:r>
          <w:ins w:id="699" w:author="Shivesh Chaudhary" w:date="2025-08-06T16:30:00Z" w16du:dateUtc="2025-08-06T11:00:00Z">
            <w:rPr>
              <w:rFonts w:ascii="Cambria Math" w:hAnsi="Cambria Math"/>
            </w:rPr>
            <m:t>k</m:t>
          </w:ins>
        </m:r>
      </m:oMath>
      <w:ins w:id="700" w:author="Shivesh Chaudhary" w:date="2025-08-06T16:30:00Z" w16du:dateUtc="2025-08-06T11:00:00Z">
        <w:r w:rsidR="00D95884">
          <w:rPr>
            <w:rFonts w:eastAsiaTheme="minorEastAsia"/>
          </w:rPr>
          <w:t xml:space="preserve"> in first frame to pair of cells </w:t>
        </w:r>
      </w:ins>
      <m:oMath>
        <m:r>
          <w:ins w:id="701" w:author="Shivesh Chaudhary" w:date="2025-08-06T16:30:00Z" w16du:dateUtc="2025-08-06T11:00:00Z">
            <w:rPr>
              <w:rFonts w:ascii="Cambria Math" w:hAnsi="Cambria Math"/>
            </w:rPr>
            <m:t>jl</m:t>
          </w:ins>
        </m:r>
      </m:oMath>
      <w:ins w:id="702" w:author="Shivesh Chaudhary" w:date="2025-08-06T16:30:00Z" w16du:dateUtc="2025-08-06T11:00:00Z">
        <w:r w:rsidR="00D95884">
          <w:rPr>
            <w:rFonts w:eastAsiaTheme="minorEastAsia"/>
          </w:rPr>
          <w:t xml:space="preserve"> in second frame, </w:t>
        </w:r>
      </w:ins>
      <m:oMath>
        <m:sSub>
          <m:sSubPr>
            <m:ctrlPr>
              <w:ins w:id="703" w:author="Shivesh Chaudhary" w:date="2025-08-06T16:31:00Z" w16du:dateUtc="2025-08-06T11:01:00Z">
                <w:rPr>
                  <w:rFonts w:ascii="Cambria Math" w:hAnsi="Cambria Math"/>
                  <w:i/>
                </w:rPr>
              </w:ins>
            </m:ctrlPr>
          </m:sSubPr>
          <m:e>
            <m:r>
              <w:ins w:id="704" w:author="Shivesh Chaudhary" w:date="2025-08-06T16:31:00Z" w16du:dateUtc="2025-08-06T11:01:00Z">
                <w:rPr>
                  <w:rFonts w:ascii="Cambria Math" w:hAnsi="Cambria Math"/>
                </w:rPr>
                <m:t>P</m:t>
              </w:ins>
            </m:r>
          </m:e>
          <m:sub>
            <m:r>
              <w:ins w:id="705" w:author="Shivesh Chaudhary" w:date="2025-08-06T16:31:00Z" w16du:dateUtc="2025-08-06T11:01:00Z">
                <w:rPr>
                  <w:rFonts w:ascii="Cambria Math" w:hAnsi="Cambria Math"/>
                </w:rPr>
                <m:t>ij</m:t>
              </w:ins>
            </m:r>
          </m:sub>
        </m:sSub>
        <m:r>
          <w:ins w:id="706" w:author="Shivesh Chaudhary" w:date="2025-08-06T16:32:00Z" w16du:dateUtc="2025-08-06T11:02:00Z">
            <w:rPr>
              <w:rFonts w:ascii="Cambria Math" w:hAnsi="Cambria Math"/>
            </w:rPr>
            <m:t>∈[0, 1]</m:t>
          </w:ins>
        </m:r>
      </m:oMath>
      <w:ins w:id="707" w:author="Shivesh Chaudhary" w:date="2025-08-06T16:31:00Z" w16du:dateUtc="2025-08-06T11:01:00Z">
        <w:r w:rsidR="00D95884">
          <w:rPr>
            <w:rFonts w:eastAsiaTheme="minorEastAsia"/>
          </w:rPr>
          <w:t xml:space="preserve"> denote</w:t>
        </w:r>
      </w:ins>
      <w:ins w:id="708" w:author="Shivesh Chaudhary" w:date="2025-08-06T16:32:00Z" w16du:dateUtc="2025-08-06T11:02:00Z">
        <w:r w:rsidR="00D95884">
          <w:rPr>
            <w:rFonts w:eastAsiaTheme="minorEastAsia"/>
          </w:rPr>
          <w:t>s</w:t>
        </w:r>
      </w:ins>
      <w:ins w:id="709" w:author="Shivesh Chaudhary" w:date="2025-08-06T16:31:00Z" w16du:dateUtc="2025-08-06T11:01:00Z">
        <w:r w:rsidR="00D95884">
          <w:rPr>
            <w:rFonts w:eastAsiaTheme="minorEastAsia"/>
          </w:rPr>
          <w:t xml:space="preserve"> the</w:t>
        </w:r>
      </w:ins>
      <w:ins w:id="710" w:author="Shivesh Chaudhary" w:date="2025-08-06T16:32:00Z" w16du:dateUtc="2025-08-06T11:02:00Z">
        <w:r w:rsidR="00D95884">
          <w:rPr>
            <w:rFonts w:eastAsiaTheme="minorEastAsia"/>
          </w:rPr>
          <w:t xml:space="preserve"> correspondence between c</w:t>
        </w:r>
      </w:ins>
      <w:ins w:id="711" w:author="Shivesh Chaudhary" w:date="2025-08-06T16:33:00Z" w16du:dateUtc="2025-08-06T11:03:00Z">
        <w:r w:rsidR="00D95884">
          <w:rPr>
            <w:rFonts w:eastAsiaTheme="minorEastAsia"/>
          </w:rPr>
          <w:t xml:space="preserve">ells </w:t>
        </w:r>
      </w:ins>
      <m:oMath>
        <m:r>
          <w:ins w:id="712" w:author="Shivesh Chaudhary" w:date="2025-08-06T16:33:00Z" w16du:dateUtc="2025-08-06T11:03:00Z">
            <w:rPr>
              <w:rFonts w:ascii="Cambria Math" w:hAnsi="Cambria Math"/>
            </w:rPr>
            <m:t>i</m:t>
          </w:ins>
        </m:r>
      </m:oMath>
      <w:ins w:id="713" w:author="Shivesh Chaudhary" w:date="2025-08-06T16:33:00Z" w16du:dateUtc="2025-08-06T11:03:00Z">
        <w:r w:rsidR="00D95884">
          <w:rPr>
            <w:rFonts w:eastAsiaTheme="minorEastAsia"/>
          </w:rPr>
          <w:t xml:space="preserve"> in first frame </w:t>
        </w:r>
        <w:r w:rsidR="00D95884">
          <w:rPr>
            <w:rFonts w:eastAsiaTheme="minorEastAsia"/>
          </w:rPr>
          <w:t xml:space="preserve">and </w:t>
        </w:r>
      </w:ins>
      <m:oMath>
        <m:r>
          <w:ins w:id="714" w:author="Shivesh Chaudhary" w:date="2025-08-06T16:33:00Z" w16du:dateUtc="2025-08-06T11:03:00Z">
            <w:rPr>
              <w:rFonts w:ascii="Cambria Math" w:hAnsi="Cambria Math"/>
            </w:rPr>
            <m:t>j</m:t>
          </w:ins>
        </m:r>
      </m:oMath>
      <w:ins w:id="715" w:author="Shivesh Chaudhary" w:date="2025-08-06T16:33:00Z" w16du:dateUtc="2025-08-06T11:03:00Z">
        <w:r w:rsidR="00D95884">
          <w:rPr>
            <w:rFonts w:eastAsiaTheme="minorEastAsia"/>
          </w:rPr>
          <w:t xml:space="preserve"> in second frame</w:t>
        </w:r>
        <w:r w:rsidR="00D95884">
          <w:rPr>
            <w:rFonts w:eastAsiaTheme="minorEastAsia"/>
          </w:rPr>
          <w:t xml:space="preserve">, </w:t>
        </w:r>
      </w:ins>
      <m:oMath>
        <m:r>
          <w:ins w:id="716" w:author="Shivesh Chaudhary" w:date="2025-08-06T16:33:00Z" w16du:dateUtc="2025-08-06T11:03:00Z">
            <w:rPr>
              <w:rFonts w:ascii="Cambria Math" w:hAnsi="Cambria Math"/>
            </w:rPr>
            <m:t>H</m:t>
          </w:ins>
        </m:r>
        <m:d>
          <m:dPr>
            <m:ctrlPr>
              <w:ins w:id="717" w:author="Shivesh Chaudhary" w:date="2025-08-06T16:33:00Z" w16du:dateUtc="2025-08-06T11:03:00Z">
                <w:rPr>
                  <w:rFonts w:ascii="Cambria Math" w:hAnsi="Cambria Math"/>
                  <w:i/>
                </w:rPr>
              </w:ins>
            </m:ctrlPr>
          </m:dPr>
          <m:e>
            <m:r>
              <w:ins w:id="718" w:author="Shivesh Chaudhary" w:date="2025-08-06T16:33:00Z" w16du:dateUtc="2025-08-06T11:03:00Z">
                <w:rPr>
                  <w:rFonts w:ascii="Cambria Math" w:hAnsi="Cambria Math"/>
                </w:rPr>
                <m:t>P</m:t>
              </w:ins>
            </m:r>
          </m:e>
        </m:d>
        <m:r>
          <w:ins w:id="719" w:author="Shivesh Chaudhary" w:date="2025-08-06T16:34:00Z" w16du:dateUtc="2025-08-06T11:04:00Z">
            <w:rPr>
              <w:rFonts w:ascii="Cambria Math" w:eastAsiaTheme="minorEastAsia" w:hAnsi="Cambria Math"/>
            </w:rPr>
            <m:t xml:space="preserve">= </m:t>
          </w:ins>
        </m:r>
        <m:r>
          <w:ins w:id="720" w:author="Shivesh Chaudhary" w:date="2025-08-06T16:35:00Z" w16du:dateUtc="2025-08-06T11:05:00Z">
            <w:rPr>
              <w:rFonts w:ascii="Cambria Math" w:eastAsiaTheme="minorEastAsia" w:hAnsi="Cambria Math"/>
            </w:rPr>
            <m:t>-</m:t>
          </w:ins>
        </m:r>
        <m:sSub>
          <m:sSubPr>
            <m:ctrlPr>
              <w:ins w:id="721" w:author="Shivesh Chaudhary" w:date="2025-08-06T16:35:00Z" w16du:dateUtc="2025-08-06T11:05:00Z">
                <w:rPr>
                  <w:rFonts w:ascii="Cambria Math" w:eastAsiaTheme="minorEastAsia" w:hAnsi="Cambria Math"/>
                  <w:i/>
                </w:rPr>
              </w:ins>
            </m:ctrlPr>
          </m:sSubPr>
          <m:e>
            <m:r>
              <w:ins w:id="722" w:author="Shivesh Chaudhary" w:date="2025-08-06T16:35:00Z" w16du:dateUtc="2025-08-06T11:05:00Z">
                <w:rPr>
                  <w:rFonts w:ascii="Cambria Math" w:eastAsiaTheme="minorEastAsia" w:hAnsi="Cambria Math"/>
                </w:rPr>
                <m:t>P</m:t>
              </w:ins>
            </m:r>
          </m:e>
          <m:sub>
            <m:r>
              <w:ins w:id="723" w:author="Shivesh Chaudhary" w:date="2025-08-06T16:35:00Z" w16du:dateUtc="2025-08-06T11:05:00Z">
                <w:rPr>
                  <w:rFonts w:ascii="Cambria Math" w:eastAsiaTheme="minorEastAsia" w:hAnsi="Cambria Math"/>
                </w:rPr>
                <m:t>ij</m:t>
              </w:ins>
            </m:r>
          </m:sub>
        </m:sSub>
        <m:nary>
          <m:naryPr>
            <m:chr m:val="∑"/>
            <m:limLoc m:val="undOvr"/>
            <m:supHide m:val="1"/>
            <m:ctrlPr>
              <w:ins w:id="724" w:author="Shivesh Chaudhary" w:date="2025-08-06T16:34:00Z" w16du:dateUtc="2025-08-06T11:04:00Z">
                <w:rPr>
                  <w:rFonts w:ascii="Cambria Math" w:eastAsiaTheme="minorEastAsia" w:hAnsi="Cambria Math"/>
                  <w:i/>
                </w:rPr>
              </w:ins>
            </m:ctrlPr>
          </m:naryPr>
          <m:sub>
            <m:r>
              <w:ins w:id="725" w:author="Shivesh Chaudhary" w:date="2025-08-06T16:34:00Z" w16du:dateUtc="2025-08-06T11:04:00Z">
                <w:rPr>
                  <w:rFonts w:ascii="Cambria Math" w:eastAsiaTheme="minorEastAsia" w:hAnsi="Cambria Math"/>
                </w:rPr>
                <m:t>i</m:t>
              </w:ins>
            </m:r>
            <m:r>
              <w:ins w:id="726" w:author="Shivesh Chaudhary" w:date="2025-08-06T16:35:00Z" w16du:dateUtc="2025-08-06T11:05:00Z">
                <w:rPr>
                  <w:rFonts w:ascii="Cambria Math" w:eastAsiaTheme="minorEastAsia" w:hAnsi="Cambria Math"/>
                </w:rPr>
                <m:t>j</m:t>
              </w:ins>
            </m:r>
          </m:sub>
          <m:sup/>
          <m:e>
            <m:sSub>
              <m:sSubPr>
                <m:ctrlPr>
                  <w:ins w:id="727" w:author="Shivesh Chaudhary" w:date="2025-08-06T16:35:00Z" w16du:dateUtc="2025-08-06T11:05:00Z">
                    <w:rPr>
                      <w:rFonts w:ascii="Cambria Math" w:eastAsiaTheme="minorEastAsia" w:hAnsi="Cambria Math"/>
                      <w:i/>
                    </w:rPr>
                  </w:ins>
                </m:ctrlPr>
              </m:sSubPr>
              <m:e>
                <m:r>
                  <w:ins w:id="728" w:author="Shivesh Chaudhary" w:date="2025-08-06T16:35:00Z" w16du:dateUtc="2025-08-06T11:05:00Z">
                    <w:rPr>
                      <w:rFonts w:ascii="Cambria Math" w:eastAsiaTheme="minorEastAsia" w:hAnsi="Cambria Math"/>
                    </w:rPr>
                    <m:t>P</m:t>
                  </w:ins>
                </m:r>
              </m:e>
              <m:sub>
                <m:r>
                  <w:ins w:id="729" w:author="Shivesh Chaudhary" w:date="2025-08-06T16:35:00Z" w16du:dateUtc="2025-08-06T11:05:00Z">
                    <w:rPr>
                      <w:rFonts w:ascii="Cambria Math" w:eastAsiaTheme="minorEastAsia" w:hAnsi="Cambria Math"/>
                    </w:rPr>
                    <m:t>ij</m:t>
                  </w:ins>
                </m:r>
              </m:sub>
            </m:sSub>
          </m:e>
        </m:nary>
      </m:oMath>
      <w:ins w:id="730" w:author="Shivesh Chaudhary" w:date="2025-08-06T16:33:00Z" w16du:dateUtc="2025-08-06T11:03:00Z">
        <w:r w:rsidR="00D95884">
          <w:rPr>
            <w:rFonts w:eastAsiaTheme="minorEastAsia"/>
          </w:rPr>
          <w:t xml:space="preserve"> denotes the entropic regularization term</w:t>
        </w:r>
      </w:ins>
      <w:ins w:id="731" w:author="Shivesh Chaudhary" w:date="2025-08-06T16:35:00Z" w16du:dateUtc="2025-08-06T11:05:00Z">
        <w:r w:rsidR="00D95884">
          <w:rPr>
            <w:rFonts w:eastAsiaTheme="minorEastAsia"/>
          </w:rPr>
          <w:t xml:space="preserve"> and </w:t>
        </w:r>
      </w:ins>
      <m:oMath>
        <m:r>
          <w:ins w:id="732" w:author="Shivesh Chaudhary" w:date="2025-08-06T16:36:00Z" w16du:dateUtc="2025-08-06T11:06:00Z">
            <w:rPr>
              <w:rFonts w:ascii="Cambria Math" w:hAnsi="Cambria Math"/>
            </w:rPr>
            <m:t>λ</m:t>
          </w:ins>
        </m:r>
      </m:oMath>
      <w:ins w:id="733" w:author="Shivesh Chaudhary" w:date="2025-08-06T16:36:00Z" w16du:dateUtc="2025-08-06T11:06:00Z">
        <w:r w:rsidR="00D95884">
          <w:rPr>
            <w:rFonts w:eastAsiaTheme="minorEastAsia"/>
          </w:rPr>
          <w:t xml:space="preserve"> </w:t>
        </w:r>
      </w:ins>
      <w:ins w:id="734" w:author="Shivesh Chaudhary" w:date="2025-08-06T16:35:00Z" w16du:dateUtc="2025-08-06T11:05:00Z">
        <w:r w:rsidR="00D95884">
          <w:rPr>
            <w:rFonts w:eastAsiaTheme="minorEastAsia"/>
          </w:rPr>
          <w:t xml:space="preserve">is </w:t>
        </w:r>
      </w:ins>
      <w:ins w:id="735" w:author="Shivesh Chaudhary" w:date="2025-08-06T16:36:00Z" w16du:dateUtc="2025-08-06T11:06:00Z">
        <w:r w:rsidR="00D95884">
          <w:rPr>
            <w:rFonts w:eastAsiaTheme="minorEastAsia"/>
          </w:rPr>
          <w:t>regularization hyperparameter.</w:t>
        </w:r>
      </w:ins>
    </w:p>
    <w:p w14:paraId="581E99A2" w14:textId="5820E5E1" w:rsidR="00132B78" w:rsidRDefault="1EACF65A" w:rsidP="00101147">
      <w:pPr>
        <w:pStyle w:val="Caption"/>
      </w:pPr>
      <w:r>
        <w:t xml:space="preserve">Table </w:t>
      </w:r>
      <w:del w:id="736" w:author="Shivesh Chaudhary" w:date="2025-08-06T16:39:00Z" w16du:dateUtc="2025-08-06T11:09:00Z">
        <w:r w:rsidDel="00101147">
          <w:delText>4.</w:delText>
        </w:r>
      </w:del>
      <w:r>
        <w:t>1. List of correspondence estimation method</w:t>
      </w:r>
      <w:ins w:id="737" w:author="Shivesh Chaudhary" w:date="2025-08-06T16:39:00Z" w16du:dateUtc="2025-08-06T11:09:00Z">
        <w:r w:rsidR="00101147">
          <w:t>s</w:t>
        </w:r>
      </w:ins>
      <w:r>
        <w:t xml:space="preserve"> available in toolbox</w:t>
      </w:r>
    </w:p>
    <w:tbl>
      <w:tblPr>
        <w:tblStyle w:val="TableGrid"/>
        <w:tblW w:w="9490" w:type="dxa"/>
        <w:tblLook w:val="04A0" w:firstRow="1" w:lastRow="0" w:firstColumn="1" w:lastColumn="0" w:noHBand="0" w:noVBand="1"/>
        <w:tblPrChange w:id="738" w:author="Hang Lu" w:date="2025-06-29T03:28:00Z">
          <w:tblPr>
            <w:tblStyle w:val="TableGrid"/>
            <w:tblW w:w="0" w:type="auto"/>
            <w:tblLook w:val="04A0" w:firstRow="1" w:lastRow="0" w:firstColumn="1" w:lastColumn="0" w:noHBand="0" w:noVBand="1"/>
          </w:tblPr>
        </w:tblPrChange>
      </w:tblPr>
      <w:tblGrid>
        <w:gridCol w:w="2876"/>
        <w:gridCol w:w="4499"/>
        <w:gridCol w:w="2115"/>
        <w:tblGridChange w:id="739">
          <w:tblGrid>
            <w:gridCol w:w="360"/>
            <w:gridCol w:w="360"/>
            <w:gridCol w:w="360"/>
            <w:gridCol w:w="1796"/>
            <w:gridCol w:w="4499"/>
            <w:gridCol w:w="2115"/>
          </w:tblGrid>
        </w:tblGridChange>
      </w:tblGrid>
      <w:tr w:rsidR="00132B78" w14:paraId="17283668" w14:textId="77777777" w:rsidTr="44D5F7B6">
        <w:trPr>
          <w:trHeight w:val="300"/>
          <w:trPrChange w:id="740" w:author="Hang Lu" w:date="2025-06-29T03:28:00Z">
            <w:trPr>
              <w:gridAfter w:val="0"/>
              <w:trHeight w:val="300"/>
            </w:trPr>
          </w:trPrChange>
        </w:trPr>
        <w:tc>
          <w:tcPr>
            <w:tcW w:w="2876" w:type="dxa"/>
            <w:tcPrChange w:id="741" w:author="Hang Lu" w:date="2025-06-29T03:28:00Z">
              <w:tcPr>
                <w:tcW w:w="2876" w:type="dxa"/>
              </w:tcPr>
            </w:tcPrChange>
          </w:tcPr>
          <w:p w14:paraId="206DFFD0" w14:textId="77777777" w:rsidR="00132B78" w:rsidRDefault="1EACF65A">
            <w:pPr>
              <w:widowControl w:val="0"/>
              <w:spacing w:before="0" w:after="0" w:line="240" w:lineRule="auto"/>
              <w:rPr>
                <w:lang w:val="en-GB"/>
              </w:rPr>
              <w:pPrChange w:id="742" w:author="Hang Lu" w:date="2025-06-29T03:31:00Z">
                <w:pPr/>
              </w:pPrChange>
            </w:pPr>
            <w:r w:rsidRPr="1EACF65A">
              <w:rPr>
                <w:lang w:val="en-GB"/>
              </w:rPr>
              <w:t>Method</w:t>
            </w:r>
          </w:p>
        </w:tc>
        <w:tc>
          <w:tcPr>
            <w:tcW w:w="4499" w:type="dxa"/>
            <w:tcPrChange w:id="743" w:author="Hang Lu" w:date="2025-06-29T03:28:00Z">
              <w:tcPr>
                <w:tcW w:w="4499" w:type="dxa"/>
              </w:tcPr>
            </w:tcPrChange>
          </w:tcPr>
          <w:p w14:paraId="3AB3EEAD" w14:textId="77777777" w:rsidR="00132B78" w:rsidRDefault="1EACF65A">
            <w:pPr>
              <w:widowControl w:val="0"/>
              <w:spacing w:before="0" w:after="0" w:line="240" w:lineRule="auto"/>
              <w:rPr>
                <w:lang w:val="en-GB"/>
              </w:rPr>
              <w:pPrChange w:id="744" w:author="Hang Lu" w:date="2025-06-29T03:31:00Z">
                <w:pPr/>
              </w:pPrChange>
            </w:pPr>
            <w:r w:rsidRPr="1EACF65A">
              <w:rPr>
                <w:lang w:val="en-GB"/>
              </w:rPr>
              <w:t>Type</w:t>
            </w:r>
          </w:p>
        </w:tc>
        <w:tc>
          <w:tcPr>
            <w:tcW w:w="2115" w:type="dxa"/>
            <w:tcPrChange w:id="745" w:author="Hang Lu" w:date="2025-06-29T03:28:00Z">
              <w:tcPr>
                <w:tcW w:w="1189" w:type="dxa"/>
              </w:tcPr>
            </w:tcPrChange>
          </w:tcPr>
          <w:p w14:paraId="6F3B69C3" w14:textId="77777777" w:rsidR="00132B78" w:rsidRDefault="1EACF65A">
            <w:pPr>
              <w:widowControl w:val="0"/>
              <w:spacing w:before="0" w:after="0" w:line="240" w:lineRule="auto"/>
              <w:rPr>
                <w:lang w:val="en-GB"/>
              </w:rPr>
              <w:pPrChange w:id="746" w:author="Hang Lu" w:date="2025-06-29T03:31:00Z">
                <w:pPr/>
              </w:pPrChange>
            </w:pPr>
            <w:r w:rsidRPr="1EACF65A">
              <w:rPr>
                <w:lang w:val="en-GB"/>
              </w:rPr>
              <w:t>Reference</w:t>
            </w:r>
          </w:p>
        </w:tc>
      </w:tr>
      <w:tr w:rsidR="00132B78" w14:paraId="6850C39F" w14:textId="77777777" w:rsidTr="44D5F7B6">
        <w:trPr>
          <w:trHeight w:val="300"/>
          <w:trPrChange w:id="747" w:author="Hang Lu" w:date="2025-06-29T03:28:00Z">
            <w:trPr>
              <w:gridAfter w:val="0"/>
              <w:trHeight w:val="300"/>
            </w:trPr>
          </w:trPrChange>
        </w:trPr>
        <w:tc>
          <w:tcPr>
            <w:tcW w:w="2876" w:type="dxa"/>
            <w:tcPrChange w:id="748" w:author="Hang Lu" w:date="2025-06-29T03:28:00Z">
              <w:tcPr>
                <w:tcW w:w="2876" w:type="dxa"/>
              </w:tcPr>
            </w:tcPrChange>
          </w:tcPr>
          <w:p w14:paraId="148A8CF7" w14:textId="77777777" w:rsidR="00132B78" w:rsidRDefault="1EACF65A">
            <w:pPr>
              <w:widowControl w:val="0"/>
              <w:spacing w:before="0" w:after="0" w:line="240" w:lineRule="auto"/>
              <w:rPr>
                <w:lang w:val="en-GB"/>
              </w:rPr>
              <w:pPrChange w:id="749" w:author="Hang Lu" w:date="2025-06-29T03:31:00Z">
                <w:pPr/>
              </w:pPrChange>
            </w:pPr>
            <w:r w:rsidRPr="1EACF65A">
              <w:rPr>
                <w:lang w:val="en-GB"/>
              </w:rPr>
              <w:t>L2QPMAP</w:t>
            </w:r>
          </w:p>
        </w:tc>
        <w:tc>
          <w:tcPr>
            <w:tcW w:w="4499" w:type="dxa"/>
            <w:tcPrChange w:id="750" w:author="Hang Lu" w:date="2025-06-29T03:28:00Z">
              <w:tcPr>
                <w:tcW w:w="4499" w:type="dxa"/>
              </w:tcPr>
            </w:tcPrChange>
          </w:tcPr>
          <w:p w14:paraId="2E8D46F9" w14:textId="77777777" w:rsidR="00132B78" w:rsidRDefault="1EACF65A">
            <w:pPr>
              <w:widowControl w:val="0"/>
              <w:spacing w:before="0" w:after="0" w:line="240" w:lineRule="auto"/>
              <w:rPr>
                <w:lang w:val="en-GB"/>
              </w:rPr>
              <w:pPrChange w:id="751" w:author="Hang Lu" w:date="2025-06-29T03:31:00Z">
                <w:pPr/>
              </w:pPrChange>
            </w:pPr>
            <w:r w:rsidRPr="1EACF65A">
              <w:rPr>
                <w:lang w:val="en-GB"/>
              </w:rPr>
              <w:t>Quadratic</w:t>
            </w:r>
          </w:p>
        </w:tc>
        <w:tc>
          <w:tcPr>
            <w:tcW w:w="2115" w:type="dxa"/>
            <w:tcPrChange w:id="752" w:author="Hang Lu" w:date="2025-06-29T03:28:00Z">
              <w:tcPr>
                <w:tcW w:w="1189" w:type="dxa"/>
              </w:tcPr>
            </w:tcPrChange>
          </w:tcPr>
          <w:p w14:paraId="5CEF07D3" w14:textId="19A7C700" w:rsidR="00132B78" w:rsidRDefault="00132B78">
            <w:pPr>
              <w:widowControl w:val="0"/>
              <w:spacing w:before="0" w:after="0" w:line="240" w:lineRule="auto"/>
              <w:rPr>
                <w:lang w:val="en-GB"/>
              </w:rPr>
              <w:pPrChange w:id="753" w:author="Hang Lu" w:date="2025-06-29T03:31:00Z">
                <w:pPr/>
              </w:pPrChange>
            </w:pPr>
            <w:r w:rsidRPr="44D5F7B6">
              <w:rPr>
                <w:lang w:val="en-GB"/>
              </w:rPr>
              <w:fldChar w:fldCharType="begin" w:fldLock="1"/>
            </w:r>
            <w:r w:rsidR="007945EE">
              <w:rPr>
                <w:lang w:val="en-GB"/>
              </w:rPr>
              <w:instrText>ADDIN CSL_CITATION {"citationItems":[{"id":"ITEM-1","itemData":{"DOI":"10.1145/1143844.1143913","ISBN":"1595933832","abstract":"We present an efficient method for maximizing energy functions with first and second order potentials, suitable for MAP labeling estimation problems that arise in undirected graphical models. Our approach is to relax the integer constraints on the solution in two steps. First we efficiently obtain the relaxed global optimum following a procedure similar to the iterative power method for finding the largest eigenvector of a matrix. Next, we map the relaxed optimum on a simplex and show that the new energy obtained has a certain optimal bound. Starting from this energy we follow an efficient coordinate ascent procedure that is guaranteed to increase the energy at every step and converge to a solution that obeys the initial integral constraints. We also present a sufficient condition for ascent procedures that guarantees the increase in energy at every step.","author":[{"dropping-particle":"","family":"Leordeanu","given":"Marius","non-dropping-particle":"","parse-names":false,"suffix":""},{"dropping-particle":"","family":"Hebert","given":"Martial","non-dropping-particle":"","parse-names":false,"suffix":""}],"collection-title":"ICML '06","container-title":"Proceedings of the 23rd International Conference on Machine Learning","id":"ITEM-1","issued":{"date-parts":[["2006"]]},"page":"545–552","publisher":"Association for Computing Machinery","publisher-place":"New York, NY, USA","title":"Efficient MAP Approximation for Dense Energy Functions","type":"paper-conference"},"uris":["http://www.mendeley.com/documents/?uuid=a01212dd-9db2-48d2-b1fe-af98d1e781d3"]}],"mendeley":{"formattedCitation":"&lt;sup&gt;63&lt;/sup&gt;","plainTextFormattedCitation":"63","previouslyFormattedCitation":"&lt;sup&gt;61&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63</w:t>
            </w:r>
            <w:r w:rsidRPr="44D5F7B6">
              <w:rPr>
                <w:lang w:val="en-GB"/>
              </w:rPr>
              <w:fldChar w:fldCharType="end"/>
            </w:r>
          </w:p>
        </w:tc>
      </w:tr>
      <w:tr w:rsidR="00132B78" w14:paraId="2A4617E5" w14:textId="77777777" w:rsidTr="44D5F7B6">
        <w:trPr>
          <w:trHeight w:val="300"/>
          <w:trPrChange w:id="754" w:author="Hang Lu" w:date="2025-06-29T03:28:00Z">
            <w:trPr>
              <w:gridAfter w:val="0"/>
              <w:trHeight w:val="300"/>
            </w:trPr>
          </w:trPrChange>
        </w:trPr>
        <w:tc>
          <w:tcPr>
            <w:tcW w:w="2876" w:type="dxa"/>
            <w:tcPrChange w:id="755" w:author="Hang Lu" w:date="2025-06-29T03:28:00Z">
              <w:tcPr>
                <w:tcW w:w="2876" w:type="dxa"/>
              </w:tcPr>
            </w:tcPrChange>
          </w:tcPr>
          <w:p w14:paraId="1F9D9982" w14:textId="77777777" w:rsidR="00132B78" w:rsidRDefault="1EACF65A">
            <w:pPr>
              <w:widowControl w:val="0"/>
              <w:spacing w:before="0" w:after="0" w:line="240" w:lineRule="auto"/>
              <w:rPr>
                <w:lang w:val="en-GB"/>
              </w:rPr>
              <w:pPrChange w:id="756" w:author="Hang Lu" w:date="2025-06-29T03:31:00Z">
                <w:pPr/>
              </w:pPrChange>
            </w:pPr>
            <w:r w:rsidRPr="1EACF65A">
              <w:rPr>
                <w:lang w:val="en-GB"/>
              </w:rPr>
              <w:t>IPFPMAP</w:t>
            </w:r>
          </w:p>
        </w:tc>
        <w:tc>
          <w:tcPr>
            <w:tcW w:w="4499" w:type="dxa"/>
            <w:tcPrChange w:id="757" w:author="Hang Lu" w:date="2025-06-29T03:28:00Z">
              <w:tcPr>
                <w:tcW w:w="4499" w:type="dxa"/>
              </w:tcPr>
            </w:tcPrChange>
          </w:tcPr>
          <w:p w14:paraId="1CD67741" w14:textId="77777777" w:rsidR="00132B78" w:rsidRDefault="1EACF65A">
            <w:pPr>
              <w:widowControl w:val="0"/>
              <w:spacing w:before="0" w:after="0" w:line="240" w:lineRule="auto"/>
              <w:rPr>
                <w:lang w:val="en-GB"/>
              </w:rPr>
              <w:pPrChange w:id="758" w:author="Hang Lu" w:date="2025-06-29T03:31:00Z">
                <w:pPr/>
              </w:pPrChange>
            </w:pPr>
            <w:r w:rsidRPr="1EACF65A">
              <w:rPr>
                <w:lang w:val="en-GB"/>
              </w:rPr>
              <w:t>Quadratic</w:t>
            </w:r>
          </w:p>
        </w:tc>
        <w:tc>
          <w:tcPr>
            <w:tcW w:w="2115" w:type="dxa"/>
            <w:tcPrChange w:id="759" w:author="Hang Lu" w:date="2025-06-29T03:28:00Z">
              <w:tcPr>
                <w:tcW w:w="1189" w:type="dxa"/>
              </w:tcPr>
            </w:tcPrChange>
          </w:tcPr>
          <w:p w14:paraId="695A1332" w14:textId="19E843A7" w:rsidR="00132B78" w:rsidRDefault="00132B78">
            <w:pPr>
              <w:widowControl w:val="0"/>
              <w:spacing w:before="0" w:after="0" w:line="240" w:lineRule="auto"/>
              <w:rPr>
                <w:lang w:val="en-GB"/>
              </w:rPr>
              <w:pPrChange w:id="760" w:author="Hang Lu" w:date="2025-06-29T03:31:00Z">
                <w:pPr/>
              </w:pPrChange>
            </w:pPr>
            <w:r w:rsidRPr="44D5F7B6">
              <w:rPr>
                <w:lang w:val="en-GB"/>
              </w:rPr>
              <w:fldChar w:fldCharType="begin" w:fldLock="1"/>
            </w:r>
            <w:r w:rsidR="007945EE">
              <w:rPr>
                <w:lang w:val="en-GB"/>
              </w:rPr>
              <w:instrText>ADDIN CSL_CITATION {"citationItems":[{"id":"ITEM-1","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-1","issued":{"date-parts":[["2009"]]},"publisher":"Curran Associates, Inc.","title":"An Integer Projected Fixed Point Method for Graph Matching and MAP Inference","type":"paper-conference","volume":"22"},"uris":["http://www.mendeley.com/documents/?uuid=d2586992-19c7-46ed-9303-19af77023e3e"]}],"mendeley":{"formattedCitation":"&lt;sup&gt;64&lt;/sup&gt;","plainTextFormattedCitation":"64","previouslyFormattedCitation":"&lt;sup&gt;62&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w:t>
            </w:r>
            <w:r w:rsidRPr="44D5F7B6">
              <w:rPr>
                <w:lang w:val="en-GB"/>
              </w:rPr>
              <w:fldChar w:fldCharType="end"/>
            </w:r>
          </w:p>
        </w:tc>
      </w:tr>
      <w:tr w:rsidR="00132B78" w14:paraId="60952870" w14:textId="77777777" w:rsidTr="44D5F7B6">
        <w:trPr>
          <w:trHeight w:val="300"/>
          <w:trPrChange w:id="761" w:author="Hang Lu" w:date="2025-06-29T03:28:00Z">
            <w:trPr>
              <w:gridAfter w:val="0"/>
              <w:trHeight w:val="300"/>
            </w:trPr>
          </w:trPrChange>
        </w:trPr>
        <w:tc>
          <w:tcPr>
            <w:tcW w:w="2876" w:type="dxa"/>
            <w:tcPrChange w:id="762" w:author="Hang Lu" w:date="2025-06-29T03:28:00Z">
              <w:tcPr>
                <w:tcW w:w="2876" w:type="dxa"/>
              </w:tcPr>
            </w:tcPrChange>
          </w:tcPr>
          <w:p w14:paraId="1C89E493" w14:textId="77777777" w:rsidR="00132B78" w:rsidRDefault="1EACF65A">
            <w:pPr>
              <w:widowControl w:val="0"/>
              <w:spacing w:before="0" w:after="0" w:line="240" w:lineRule="auto"/>
              <w:rPr>
                <w:lang w:val="en-GB"/>
              </w:rPr>
              <w:pPrChange w:id="763" w:author="Hang Lu" w:date="2025-06-29T03:31:00Z">
                <w:pPr/>
              </w:pPrChange>
            </w:pPr>
            <w:r w:rsidRPr="1EACF65A">
              <w:rPr>
                <w:lang w:val="en-GB"/>
              </w:rPr>
              <w:t>CRF</w:t>
            </w:r>
          </w:p>
        </w:tc>
        <w:tc>
          <w:tcPr>
            <w:tcW w:w="4499" w:type="dxa"/>
            <w:tcPrChange w:id="764" w:author="Hang Lu" w:date="2025-06-29T03:28:00Z">
              <w:tcPr>
                <w:tcW w:w="4499" w:type="dxa"/>
              </w:tcPr>
            </w:tcPrChange>
          </w:tcPr>
          <w:p w14:paraId="1192ACF3" w14:textId="77777777" w:rsidR="00132B78" w:rsidRDefault="1EACF65A">
            <w:pPr>
              <w:widowControl w:val="0"/>
              <w:spacing w:before="0" w:after="0" w:line="240" w:lineRule="auto"/>
              <w:rPr>
                <w:lang w:val="en-GB"/>
              </w:rPr>
              <w:pPrChange w:id="765" w:author="Hang Lu" w:date="2025-06-29T03:31:00Z">
                <w:pPr/>
              </w:pPrChange>
            </w:pPr>
            <w:r w:rsidRPr="1EACF65A">
              <w:rPr>
                <w:lang w:val="en-GB"/>
              </w:rPr>
              <w:t>Quadratic</w:t>
            </w:r>
          </w:p>
        </w:tc>
        <w:tc>
          <w:tcPr>
            <w:tcW w:w="2115" w:type="dxa"/>
            <w:tcPrChange w:id="766" w:author="Hang Lu" w:date="2025-06-29T03:28:00Z">
              <w:tcPr>
                <w:tcW w:w="1189" w:type="dxa"/>
              </w:tcPr>
            </w:tcPrChange>
          </w:tcPr>
          <w:p w14:paraId="16F05B33" w14:textId="14FB072D" w:rsidR="00132B78" w:rsidRDefault="00132B78">
            <w:pPr>
              <w:widowControl w:val="0"/>
              <w:spacing w:before="0" w:after="0" w:line="240" w:lineRule="auto"/>
              <w:rPr>
                <w:lang w:val="en-GB"/>
              </w:rPr>
              <w:pPrChange w:id="767" w:author="Hang Lu" w:date="2025-06-29T03:31:00Z">
                <w:pPr/>
              </w:pPrChange>
            </w:pPr>
            <w:r w:rsidRPr="44D5F7B6">
              <w:rPr>
                <w:lang w:val="en-GB"/>
              </w:rPr>
              <w:fldChar w:fldCharType="begin" w:fldLock="1"/>
            </w:r>
            <w:r w:rsidR="007945EE">
              <w:rPr>
                <w:lang w:val="en-GB"/>
              </w:rPr>
              <w:instrText>ADDIN CSL_CITATION {"citationItems":[{"id":"ITEM-1","itemData":{"author":[{"dropping-particle":"","family":"Schmidt","given":"Mark","non-dropping-particle":"","parse-names":false,"suffix":""}],"id":"ITEM-1","issued":{"date-parts":[["2007"]]},"title":"UGM: A Matlab toolbox for probabilistic undirected graphical models. http://www.cs.ubc.ca/~schmidtm/Software/UGM.html, 2007.","type":"article"},"uris":["http://www.mendeley.com/documents/?uuid=c8ceaf40-365c-4161-a1d5-42374e919ba5"]},{"id":"ITEM-2","itemData":{"DOI":"10.7554/eLife.60321","ISSN":"2050-084X","abstract":"Although identifying cell names in dense image stacks is critical in analyzing functional whole-brain data enabling comparison across experiments, unbiased identification is very difficult, and relies heavily on researchers’ experiences. Here, we present a probabilistic-graphical-model framework, CRF_ID, based on Conditional Random Fields, for unbiased and automated cell identification. CRF_ID focuses on maximizing intrinsic similarity between shapes. Compared to existing methods, CRF_ID achieves higher accuracy on simulated and ground-truth experimental datasets, and better robustness against challenging noise conditions common in experimental data. CRF_ID can further boost accuracy by building atlases from annotated data in highly computationally efficient manner, and by easily adding new features (e.g. from new strains). We demonstrate cell annotation in Caenorhabditis elegans images across strains, animal orientations, and tasks including gene-expression localization, multi-cellular and whole-brain functional imaging experiments. Together, these successes demonstrate that unbiased cell annotation can facilitate biological discovery, and this approach may be valuable to annotation tasks for other systems.","author":[{"dropping-particle":"","family":"Chaudhary","given":"Shivesh","non-dropping-particle":"","parse-names":false,"suffix":""},{"dropping-particle":"","family":"Lee","given":"Sol Ah","non-dropping-particle":"","parse-names":false,"suffix":""},{"dropping-particle":"","family":"Li","given":"Yueyi","non-dropping-particle":"","parse-names":false,"suffix":""},{"dropping-particle":"","family":"Patel","given":"Dhaval S","non-dropping-particle":"","parse-names":false,"suffix":""},{"dropping-particle":"","family":"Lu","given":"Hang","non-dropping-particle":"","parse-names":false,"suffix":""}],"container-title":"eLife","editor":[{"dropping-particle":"","family":"Calabrese","given":"Ronald L","non-dropping-particle":"","parse-names":false,"suffix":""}],"id":"ITEM-2","issued":{"date-parts":[["2021"]]},"page":"e60321","publisher":"eLife Sciences Publications, Ltd","title":"Graphical-model framework for automated annotation of cell identities in dense cellular images","type":"article-journal","volume":"10"},"uris":["http://www.mendeley.com/documents/?uuid=4da7b8f2-24e5-4f06-9754-eeac3c278c0d"]}],"mendeley":{"formattedCitation":"&lt;sup&gt;65,66&lt;/sup&gt;","plainTextFormattedCitation":"65,66","previouslyFormattedCitation":"&lt;sup&gt;63,64&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65,66</w:t>
            </w:r>
            <w:r w:rsidRPr="44D5F7B6">
              <w:rPr>
                <w:lang w:val="en-GB"/>
              </w:rPr>
              <w:fldChar w:fldCharType="end"/>
            </w:r>
          </w:p>
        </w:tc>
      </w:tr>
      <w:tr w:rsidR="00132B78" w14:paraId="352E7D6A" w14:textId="77777777" w:rsidTr="44D5F7B6">
        <w:trPr>
          <w:trHeight w:val="300"/>
          <w:trPrChange w:id="768" w:author="Hang Lu" w:date="2025-06-29T03:28:00Z">
            <w:trPr>
              <w:gridAfter w:val="0"/>
              <w:trHeight w:val="300"/>
            </w:trPr>
          </w:trPrChange>
        </w:trPr>
        <w:tc>
          <w:tcPr>
            <w:tcW w:w="2876" w:type="dxa"/>
            <w:tcPrChange w:id="769" w:author="Hang Lu" w:date="2025-06-29T03:28:00Z">
              <w:tcPr>
                <w:tcW w:w="2876" w:type="dxa"/>
              </w:tcPr>
            </w:tcPrChange>
          </w:tcPr>
          <w:p w14:paraId="2DF97D57" w14:textId="77777777" w:rsidR="00132B78" w:rsidRDefault="1EACF65A">
            <w:pPr>
              <w:widowControl w:val="0"/>
              <w:spacing w:before="0" w:after="0" w:line="240" w:lineRule="auto"/>
              <w:rPr>
                <w:lang w:val="en-GB"/>
              </w:rPr>
              <w:pPrChange w:id="770" w:author="Hang Lu" w:date="2025-06-29T03:31:00Z">
                <w:pPr/>
              </w:pPrChange>
            </w:pPr>
            <w:r w:rsidRPr="1EACF65A">
              <w:rPr>
                <w:lang w:val="en-GB"/>
              </w:rPr>
              <w:t>GW_EOT</w:t>
            </w:r>
          </w:p>
        </w:tc>
        <w:tc>
          <w:tcPr>
            <w:tcW w:w="4499" w:type="dxa"/>
            <w:tcPrChange w:id="771" w:author="Hang Lu" w:date="2025-06-29T03:28:00Z">
              <w:tcPr>
                <w:tcW w:w="4499" w:type="dxa"/>
              </w:tcPr>
            </w:tcPrChange>
          </w:tcPr>
          <w:p w14:paraId="5DE9AEB2" w14:textId="4119EC09" w:rsidR="00132B78" w:rsidRDefault="1EACF65A">
            <w:pPr>
              <w:widowControl w:val="0"/>
              <w:spacing w:before="0" w:after="0" w:line="240" w:lineRule="auto"/>
              <w:rPr>
                <w:lang w:val="en-GB"/>
              </w:rPr>
              <w:pPrChange w:id="772" w:author="Hang Lu" w:date="2025-06-29T03:31:00Z">
                <w:pPr/>
              </w:pPrChange>
            </w:pPr>
            <w:del w:id="773" w:author="Shivesh Chaudhary" w:date="2025-07-08T22:39:00Z" w16du:dateUtc="2025-07-08T17:09:00Z">
              <w:r w:rsidRPr="1EACF65A" w:rsidDel="004B3D50">
                <w:rPr>
                  <w:lang w:val="en-GB"/>
                </w:rPr>
                <w:delText>Quadratic</w:delText>
              </w:r>
            </w:del>
            <w:ins w:id="774" w:author="Shivesh Chaudhary" w:date="2025-07-08T22:39:00Z" w16du:dateUtc="2025-07-08T17:09:00Z">
              <w:r w:rsidR="004B3D50">
                <w:rPr>
                  <w:lang w:val="en-GB"/>
                </w:rPr>
                <w:t>Hybrid</w:t>
              </w:r>
            </w:ins>
          </w:p>
        </w:tc>
        <w:tc>
          <w:tcPr>
            <w:tcW w:w="2115" w:type="dxa"/>
            <w:tcPrChange w:id="775" w:author="Hang Lu" w:date="2025-06-29T03:28:00Z">
              <w:tcPr>
                <w:tcW w:w="1189" w:type="dxa"/>
              </w:tcPr>
            </w:tcPrChange>
          </w:tcPr>
          <w:p w14:paraId="0D42695A" w14:textId="77777777" w:rsidR="00132B78" w:rsidRDefault="1EACF65A">
            <w:pPr>
              <w:widowControl w:val="0"/>
              <w:spacing w:before="0" w:after="0" w:line="240" w:lineRule="auto"/>
              <w:rPr>
                <w:lang w:val="en-GB"/>
              </w:rPr>
              <w:pPrChange w:id="776" w:author="Hang Lu" w:date="2025-06-29T03:31:00Z">
                <w:pPr/>
              </w:pPrChange>
            </w:pPr>
            <w:r w:rsidRPr="1EACF65A">
              <w:rPr>
                <w:lang w:val="en-GB"/>
              </w:rPr>
              <w:t>This work</w:t>
            </w:r>
          </w:p>
        </w:tc>
      </w:tr>
      <w:tr w:rsidR="00132B78" w14:paraId="1E352768" w14:textId="77777777" w:rsidTr="44D5F7B6">
        <w:trPr>
          <w:trHeight w:val="300"/>
          <w:trPrChange w:id="777" w:author="Hang Lu" w:date="2025-06-29T03:28:00Z">
            <w:trPr>
              <w:gridAfter w:val="0"/>
              <w:trHeight w:val="300"/>
            </w:trPr>
          </w:trPrChange>
        </w:trPr>
        <w:tc>
          <w:tcPr>
            <w:tcW w:w="2876" w:type="dxa"/>
            <w:tcPrChange w:id="778" w:author="Hang Lu" w:date="2025-06-29T03:28:00Z">
              <w:tcPr>
                <w:tcW w:w="2876" w:type="dxa"/>
              </w:tcPr>
            </w:tcPrChange>
          </w:tcPr>
          <w:p w14:paraId="40B5D4DD" w14:textId="77777777" w:rsidR="00132B78" w:rsidRDefault="1EACF65A">
            <w:pPr>
              <w:widowControl w:val="0"/>
              <w:spacing w:before="0" w:after="0" w:line="240" w:lineRule="auto"/>
              <w:rPr>
                <w:lang w:val="en-GB"/>
              </w:rPr>
              <w:pPrChange w:id="779" w:author="Hang Lu" w:date="2025-06-29T03:31:00Z">
                <w:pPr/>
              </w:pPrChange>
            </w:pPr>
            <w:r w:rsidRPr="1EACF65A">
              <w:rPr>
                <w:lang w:val="en-GB"/>
              </w:rPr>
              <w:t>SMAC</w:t>
            </w:r>
          </w:p>
        </w:tc>
        <w:tc>
          <w:tcPr>
            <w:tcW w:w="4499" w:type="dxa"/>
            <w:tcPrChange w:id="780" w:author="Hang Lu" w:date="2025-06-29T03:28:00Z">
              <w:tcPr>
                <w:tcW w:w="4499" w:type="dxa"/>
              </w:tcPr>
            </w:tcPrChange>
          </w:tcPr>
          <w:p w14:paraId="0142FC58" w14:textId="77777777" w:rsidR="00132B78" w:rsidRDefault="1EACF65A">
            <w:pPr>
              <w:widowControl w:val="0"/>
              <w:spacing w:before="0" w:after="0" w:line="240" w:lineRule="auto"/>
              <w:rPr>
                <w:lang w:val="en-GB"/>
              </w:rPr>
              <w:pPrChange w:id="781" w:author="Hang Lu" w:date="2025-06-29T03:31:00Z">
                <w:pPr/>
              </w:pPrChange>
            </w:pPr>
            <w:r w:rsidRPr="1EACF65A">
              <w:rPr>
                <w:lang w:val="en-GB"/>
              </w:rPr>
              <w:t>Quadratic</w:t>
            </w:r>
          </w:p>
        </w:tc>
        <w:tc>
          <w:tcPr>
            <w:tcW w:w="2115" w:type="dxa"/>
            <w:tcPrChange w:id="782" w:author="Hang Lu" w:date="2025-06-29T03:28:00Z">
              <w:tcPr>
                <w:tcW w:w="1189" w:type="dxa"/>
              </w:tcPr>
            </w:tcPrChange>
          </w:tcPr>
          <w:p w14:paraId="35F3FC75" w14:textId="3D351558" w:rsidR="00132B78" w:rsidRDefault="00132B78">
            <w:pPr>
              <w:widowControl w:val="0"/>
              <w:spacing w:before="0" w:after="0" w:line="240" w:lineRule="auto"/>
              <w:rPr>
                <w:lang w:val="en-GB"/>
              </w:rPr>
              <w:pPrChange w:id="783" w:author="Hang Lu" w:date="2025-06-29T03:31:00Z">
                <w:pPr/>
              </w:pPrChange>
            </w:pPr>
            <w:r w:rsidRPr="44D5F7B6">
              <w:rPr>
                <w:lang w:val="en-GB"/>
              </w:rPr>
              <w:fldChar w:fldCharType="begin" w:fldLock="1"/>
            </w:r>
            <w:r w:rsidR="007945EE">
              <w:rPr>
                <w:lang w:val="en-GB"/>
              </w:rPr>
              <w:instrText>ADDIN CSL_CITATION {"citationItems":[{"id":"ITEM-1","itemData":{"DOI":"10.7551/mitpress/7503.003.0044","ISBN":"9780262195683","ISSN":"10495258","abstract":"Graph matching is a fundamental problem in Computer Vision and Machine Learning. We present two contributions. First, we give a new spectral relaxation technique for approximate solutions to matching problems, that naturally incorporates one-to-one or one-to-many constraints within the relaxation scheme. The second is a normalization procedure for existing graph matching scoring functions that can dramatically improve the matching accuracy. It is based on a reinterpretation of the graph matching compatibility matrix as a bipartite graph on edges for which we seek a bistochastic normalization. We evaluate our two contributions on a comprehensive test set of random graph matching problems, as well as on image correspondence problem. Our normalization procedure can be used to improve the performance of many existing graph matching algorithms, including spectral matching, graduated assignment and semidefinite programming.","author":[{"dropping-particle":"","family":"Cour","given":"Timothee","non-dropping-particle":"","parse-names":false,"suffix":""},{"dropping-particle":"","family":"Srinivasan","given":"Praveen","non-dropping-particle":"","parse-names":false,"suffix":""},{"dropping-particle":"","family":"Shi","given":"Jianbo","non-dropping-particle":"","parse-names":false,"suffix":""}],"container-title":"Advances in Neural Information Processing Systems","id":"ITEM-1","issued":{"date-parts":[["2007"]]},"page":"313-320","title":"Balanced graph matching","type":"paper-conference"},"uris":["http://www.mendeley.com/documents/?uuid=c576f98d-f5c6-4660-93b3-52a773a3445b"]}],"mendeley":{"formattedCitation":"&lt;sup&gt;67&lt;/sup&gt;","plainTextFormattedCitation":"67","previouslyFormattedCitation":"&lt;sup&gt;65&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67</w:t>
            </w:r>
            <w:r w:rsidRPr="44D5F7B6">
              <w:rPr>
                <w:lang w:val="en-GB"/>
              </w:rPr>
              <w:fldChar w:fldCharType="end"/>
            </w:r>
          </w:p>
        </w:tc>
      </w:tr>
    </w:tbl>
    <w:p w14:paraId="672A6659" w14:textId="77777777" w:rsidR="00132B78" w:rsidRDefault="00132B78">
      <w:pPr>
        <w:widowControl w:val="0"/>
        <w:spacing w:before="0" w:after="0" w:line="240" w:lineRule="auto"/>
        <w:rPr>
          <w:del w:id="784" w:author="Hang Lu" w:date="2025-06-29T03:29:00Z" w16du:dateUtc="2025-06-29T03:29:01Z"/>
        </w:rPr>
        <w:pPrChange w:id="785" w:author="Hang Lu" w:date="2025-06-29T03:31:00Z">
          <w:pPr/>
        </w:pPrChange>
      </w:pPr>
    </w:p>
    <w:p w14:paraId="012F6B74" w14:textId="77777777" w:rsidR="00132B78" w:rsidRPr="00513299" w:rsidRDefault="00132B78">
      <w:pPr>
        <w:widowControl w:val="0"/>
        <w:spacing w:before="0" w:after="0" w:line="240" w:lineRule="auto"/>
        <w:rPr>
          <w:del w:id="786" w:author="Hang Lu" w:date="2025-06-29T03:29:00Z" w16du:dateUtc="2025-06-29T03:29:01Z"/>
          <w:b/>
          <w:bCs/>
        </w:rPr>
        <w:pPrChange w:id="787" w:author="Hang Lu" w:date="2025-06-29T03:31:00Z">
          <w:pPr/>
        </w:pPrChange>
      </w:pPr>
      <w:del w:id="788" w:author="Hang Lu" w:date="2025-06-29T03:29:00Z">
        <w:r w:rsidRPr="1EACF65A" w:rsidDel="1EACF65A">
          <w:rPr>
            <w:b/>
            <w:bCs/>
          </w:rPr>
          <w:delText>Table 4.1 continued</w:delText>
        </w:r>
      </w:del>
    </w:p>
    <w:tbl>
      <w:tblPr>
        <w:tblStyle w:val="TableGrid"/>
        <w:tblW w:w="9490" w:type="dxa"/>
        <w:tblLook w:val="04A0" w:firstRow="1" w:lastRow="0" w:firstColumn="1" w:lastColumn="0" w:noHBand="0" w:noVBand="1"/>
        <w:tblPrChange w:id="789" w:author="Hang Lu" w:date="2025-06-29T03:29:00Z">
          <w:tblPr>
            <w:tblStyle w:val="TableGrid"/>
            <w:tblW w:w="0" w:type="auto"/>
            <w:tblLook w:val="04A0" w:firstRow="1" w:lastRow="0" w:firstColumn="1" w:lastColumn="0" w:noHBand="0" w:noVBand="1"/>
          </w:tblPr>
        </w:tblPrChange>
      </w:tblPr>
      <w:tblGrid>
        <w:gridCol w:w="2876"/>
        <w:gridCol w:w="4499"/>
        <w:gridCol w:w="2115"/>
        <w:tblGridChange w:id="790">
          <w:tblGrid>
            <w:gridCol w:w="360"/>
            <w:gridCol w:w="360"/>
            <w:gridCol w:w="360"/>
            <w:gridCol w:w="1796"/>
            <w:gridCol w:w="4499"/>
            <w:gridCol w:w="2115"/>
          </w:tblGrid>
        </w:tblGridChange>
      </w:tblGrid>
      <w:tr w:rsidR="00132B78" w14:paraId="2F55B9F8" w14:textId="77777777" w:rsidTr="44D5F7B6">
        <w:trPr>
          <w:trHeight w:val="300"/>
          <w:trPrChange w:id="791" w:author="Hang Lu" w:date="2025-06-29T03:29:00Z">
            <w:trPr>
              <w:gridAfter w:val="0"/>
              <w:trHeight w:val="300"/>
            </w:trPr>
          </w:trPrChange>
        </w:trPr>
        <w:tc>
          <w:tcPr>
            <w:tcW w:w="2876" w:type="dxa"/>
            <w:tcPrChange w:id="792" w:author="Hang Lu" w:date="2025-06-29T03:29:00Z">
              <w:tcPr>
                <w:tcW w:w="2876" w:type="dxa"/>
              </w:tcPr>
            </w:tcPrChange>
          </w:tcPr>
          <w:p w14:paraId="5CFC3511" w14:textId="77777777" w:rsidR="00132B78" w:rsidRDefault="1EACF65A">
            <w:pPr>
              <w:widowControl w:val="0"/>
              <w:spacing w:before="0" w:after="0" w:line="240" w:lineRule="auto"/>
              <w:rPr>
                <w:lang w:val="en-GB"/>
              </w:rPr>
              <w:pPrChange w:id="793" w:author="Hang Lu" w:date="2025-06-29T03:31:00Z">
                <w:pPr/>
              </w:pPrChange>
            </w:pPr>
            <w:r w:rsidRPr="1EACF65A">
              <w:rPr>
                <w:lang w:val="en-GB"/>
              </w:rPr>
              <w:t>PHM</w:t>
            </w:r>
          </w:p>
        </w:tc>
        <w:tc>
          <w:tcPr>
            <w:tcW w:w="4499" w:type="dxa"/>
            <w:tcPrChange w:id="794" w:author="Hang Lu" w:date="2025-06-29T03:29:00Z">
              <w:tcPr>
                <w:tcW w:w="4499" w:type="dxa"/>
              </w:tcPr>
            </w:tcPrChange>
          </w:tcPr>
          <w:p w14:paraId="3C5B8E08" w14:textId="77777777" w:rsidR="00132B78" w:rsidRDefault="1EACF65A">
            <w:pPr>
              <w:widowControl w:val="0"/>
              <w:spacing w:before="0" w:after="0" w:line="240" w:lineRule="auto"/>
              <w:rPr>
                <w:lang w:val="en-GB"/>
              </w:rPr>
              <w:pPrChange w:id="795" w:author="Hang Lu" w:date="2025-06-29T03:31:00Z">
                <w:pPr/>
              </w:pPrChange>
            </w:pPr>
            <w:r w:rsidRPr="1EACF65A">
              <w:rPr>
                <w:lang w:val="en-GB"/>
              </w:rPr>
              <w:t>Quadratic</w:t>
            </w:r>
          </w:p>
        </w:tc>
        <w:tc>
          <w:tcPr>
            <w:tcW w:w="2115" w:type="dxa"/>
            <w:tcPrChange w:id="796" w:author="Hang Lu" w:date="2025-06-29T03:29:00Z">
              <w:tcPr>
                <w:tcW w:w="1189" w:type="dxa"/>
              </w:tcPr>
            </w:tcPrChange>
          </w:tcPr>
          <w:p w14:paraId="4EF46A8F" w14:textId="1AAD4E47" w:rsidR="00132B78" w:rsidRDefault="00132B78">
            <w:pPr>
              <w:widowControl w:val="0"/>
              <w:spacing w:before="0" w:after="0" w:line="240" w:lineRule="auto"/>
              <w:rPr>
                <w:lang w:val="en-GB"/>
              </w:rPr>
              <w:pPrChange w:id="797" w:author="Hang Lu" w:date="2025-06-29T03:31:00Z">
                <w:pPr/>
              </w:pPrChange>
            </w:pPr>
            <w:r w:rsidRPr="44D5F7B6">
              <w:rPr>
                <w:lang w:val="en-GB"/>
              </w:rPr>
              <w:fldChar w:fldCharType="begin" w:fldLock="1"/>
            </w:r>
            <w:r w:rsidR="007945EE">
              <w:rPr>
                <w:lang w:val="en-GB"/>
              </w:rPr>
              <w:instrText>ADDIN CSL_CITATION {"citationItems":[{"id":"ITEM-1","itemData":{"DOI":"10.1109/TPAMI.2015.2501802","ISBN":"9781467312264","ISSN":"01628828","abstract":"Graph matching plays a central role in solving correspondence problems \\nin computer vision. Graph matching problems that incorporate pair-wise \\nconstraints can be cast as a quadratic assignment problem (QAP). Unfortunately, \\nQAP is NP-hard and many algorithms have been proposed to solve different \\nrelaxations. This paper presents factorized graph matching (FGM), a novel \\nframework for interpreting and optimizing graph matching problems. In this work \\nwe show that the affinity matrix can be factorized as a Kronecker product of \\nsmaller matrices. There are three main benefits of using this factorization in \\ngraph matching: (1) There is no need to compute the costly (in space and time) \\npair-wise affinity matrix; (2) The factorization provides a taxonomy for graph \\nmatching and reveals the connection among several methods; (3) Using the \\nfactorization we derive a new approximation of the original problem that \\nimproves state-of-the-art algorithms in graph matching. Experimental results in \\nsynthetic and real databases illustrate the benefits of FGM. The code is \\navailable at http://humansensing.cs.cmu.edu/fgm.","author":[{"dropping-particle":"","family":"Zhou","given":"Feng","non-dropping-particle":"","parse-names":false,"suffix":""},{"dropping-particle":"","family":"La Torre","given":"Fernando","non-dropping-particle":"De","parse-names":false,"suffix":""}],"container-title":"IEEE Transactions on Pattern Analysis and Machine Intelligence","id":"ITEM-1","issue":"9","issued":{"date-parts":[["2016"]]},"page":"1774-1789","title":"Factorized Graph Matching","type":"article-journal","volume":"38"},"uris":["http://www.mendeley.com/documents/?uuid=2cfbdf1a-b007-4dfc-ab2b-8eb5f71fee16"]}],"mendeley":{"formattedCitation":"&lt;sup&gt;68&lt;/sup&gt;","plainTextFormattedCitation":"68","previouslyFormattedCitation":"&lt;sup&gt;66&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68</w:t>
            </w:r>
            <w:r w:rsidRPr="44D5F7B6">
              <w:rPr>
                <w:lang w:val="en-GB"/>
              </w:rPr>
              <w:fldChar w:fldCharType="end"/>
            </w:r>
          </w:p>
        </w:tc>
      </w:tr>
      <w:tr w:rsidR="00132B78" w14:paraId="066EC47D" w14:textId="77777777" w:rsidTr="44D5F7B6">
        <w:trPr>
          <w:trHeight w:val="300"/>
          <w:trPrChange w:id="798" w:author="Hang Lu" w:date="2025-06-29T03:29:00Z">
            <w:trPr>
              <w:gridAfter w:val="0"/>
              <w:trHeight w:val="300"/>
            </w:trPr>
          </w:trPrChange>
        </w:trPr>
        <w:tc>
          <w:tcPr>
            <w:tcW w:w="2876" w:type="dxa"/>
            <w:tcPrChange w:id="799" w:author="Hang Lu" w:date="2025-06-29T03:29:00Z">
              <w:tcPr>
                <w:tcW w:w="2876" w:type="dxa"/>
              </w:tcPr>
            </w:tcPrChange>
          </w:tcPr>
          <w:p w14:paraId="32482079" w14:textId="77777777" w:rsidR="00132B78" w:rsidRDefault="1EACF65A">
            <w:pPr>
              <w:widowControl w:val="0"/>
              <w:spacing w:before="0" w:after="0" w:line="240" w:lineRule="auto"/>
              <w:rPr>
                <w:lang w:val="en-GB"/>
              </w:rPr>
              <w:pPrChange w:id="800" w:author="Hang Lu" w:date="2025-06-29T03:31:00Z">
                <w:pPr/>
              </w:pPrChange>
            </w:pPr>
            <w:r w:rsidRPr="1EACF65A">
              <w:rPr>
                <w:lang w:val="en-GB"/>
              </w:rPr>
              <w:t>PSM</w:t>
            </w:r>
          </w:p>
        </w:tc>
        <w:tc>
          <w:tcPr>
            <w:tcW w:w="4499" w:type="dxa"/>
            <w:tcPrChange w:id="801" w:author="Hang Lu" w:date="2025-06-29T03:29:00Z">
              <w:tcPr>
                <w:tcW w:w="4499" w:type="dxa"/>
              </w:tcPr>
            </w:tcPrChange>
          </w:tcPr>
          <w:p w14:paraId="42ED266C" w14:textId="77777777" w:rsidR="00132B78" w:rsidRDefault="1EACF65A">
            <w:pPr>
              <w:widowControl w:val="0"/>
              <w:spacing w:before="0" w:after="0" w:line="240" w:lineRule="auto"/>
              <w:rPr>
                <w:lang w:val="en-GB"/>
              </w:rPr>
              <w:pPrChange w:id="802" w:author="Hang Lu" w:date="2025-06-29T03:31:00Z">
                <w:pPr/>
              </w:pPrChange>
            </w:pPr>
            <w:r w:rsidRPr="1EACF65A">
              <w:rPr>
                <w:lang w:val="en-GB"/>
              </w:rPr>
              <w:t>Quadratic</w:t>
            </w:r>
          </w:p>
        </w:tc>
        <w:tc>
          <w:tcPr>
            <w:tcW w:w="2115" w:type="dxa"/>
            <w:tcPrChange w:id="803" w:author="Hang Lu" w:date="2025-06-29T03:29:00Z">
              <w:tcPr>
                <w:tcW w:w="1189" w:type="dxa"/>
              </w:tcPr>
            </w:tcPrChange>
          </w:tcPr>
          <w:p w14:paraId="66B3705D" w14:textId="26E88029" w:rsidR="00132B78" w:rsidRDefault="00132B78">
            <w:pPr>
              <w:widowControl w:val="0"/>
              <w:spacing w:before="0" w:after="0" w:line="240" w:lineRule="auto"/>
              <w:rPr>
                <w:lang w:val="en-GB"/>
              </w:rPr>
              <w:pPrChange w:id="804" w:author="Hang Lu" w:date="2025-06-29T03:31:00Z">
                <w:pPr/>
              </w:pPrChange>
            </w:pPr>
            <w:r w:rsidRPr="44D5F7B6">
              <w:rPr>
                <w:lang w:val="en-GB"/>
              </w:rPr>
              <w:fldChar w:fldCharType="begin" w:fldLock="1"/>
            </w:r>
            <w:r w:rsidR="007945EE">
              <w:rPr>
                <w:lang w:val="en-GB"/>
              </w:rPr>
              <w:instrText>ADDIN CSL_CITATION {"citationItems":[{"id":"ITEM-1","itemData":{"DOI":"10.1109/TPAMI.2015.2501802","ISBN":"9781467312264","ISSN":"01628828","abstract":"Graph matching plays a central role in solving correspondence problems \\nin computer vision. Graph matching problems that incorporate pair-wise \\nconstraints can be cast as a quadratic assignment problem (QAP). Unfortunately, \\nQAP is NP-hard and many algorithms have been proposed to solve different \\nrelaxations. This paper presents factorized graph matching (FGM), a novel \\nframework for interpreting and optimizing graph matching problems. In this work \\nwe show that the affinity matrix can be factorized as a Kronecker product of \\nsmaller matrices. There are three main benefits of using this factorization in \\ngraph matching: (1) There is no need to compute the costly (in space and time) \\npair-wise affinity matrix; (2) The factorization provides a taxonomy for graph \\nmatching and reveals the connection among several methods; (3) Using the \\nfactorization we derive a new approximation of the original problem that \\nimproves state-of-the-art algorithms in graph matching. Experimental results in \\nsynthetic and real databases illustrate the benefits of FGM. The code is \\navailable at http://humansensing.cs.cmu.edu/fgm.","author":[{"dropping-particle":"","family":"Zhou","given":"Feng","non-dropping-particle":"","parse-names":false,"suffix":""},{"dropping-particle":"","family":"La Torre","given":"Fernando","non-dropping-particle":"De","parse-names":false,"suffix":""}],"container-title":"IEEE Transactions on Pattern Analysis and Machine Intelligence","id":"ITEM-1","issue":"9","issued":{"date-parts":[["2016"]]},"page":"1774-1789","title":"Factorized Graph Matching","type":"article-journal","volume":"38"},"uris":["http://www.mendeley.com/documents/?uuid=2cfbdf1a-b007-4dfc-ab2b-8eb5f71fee16"]}],"mendeley":{"formattedCitation":"&lt;sup&gt;68&lt;/sup&gt;","plainTextFormattedCitation":"68","previouslyFormattedCitation":"&lt;sup&gt;66&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68</w:t>
            </w:r>
            <w:r w:rsidRPr="44D5F7B6">
              <w:rPr>
                <w:lang w:val="en-GB"/>
              </w:rPr>
              <w:fldChar w:fldCharType="end"/>
            </w:r>
          </w:p>
        </w:tc>
      </w:tr>
      <w:tr w:rsidR="00132B78" w14:paraId="1E15A200" w14:textId="77777777" w:rsidTr="44D5F7B6">
        <w:trPr>
          <w:trHeight w:val="300"/>
          <w:trPrChange w:id="805" w:author="Hang Lu" w:date="2025-06-29T03:29:00Z">
            <w:trPr>
              <w:gridAfter w:val="0"/>
              <w:trHeight w:val="300"/>
            </w:trPr>
          </w:trPrChange>
        </w:trPr>
        <w:tc>
          <w:tcPr>
            <w:tcW w:w="2876" w:type="dxa"/>
            <w:tcPrChange w:id="806" w:author="Hang Lu" w:date="2025-06-29T03:29:00Z">
              <w:tcPr>
                <w:tcW w:w="2876" w:type="dxa"/>
              </w:tcPr>
            </w:tcPrChange>
          </w:tcPr>
          <w:p w14:paraId="5046DE11" w14:textId="77777777" w:rsidR="00132B78" w:rsidRDefault="1EACF65A">
            <w:pPr>
              <w:widowControl w:val="0"/>
              <w:spacing w:before="0" w:after="0" w:line="240" w:lineRule="auto"/>
              <w:rPr>
                <w:lang w:val="en-GB"/>
              </w:rPr>
              <w:pPrChange w:id="807" w:author="Hang Lu" w:date="2025-06-29T03:31:00Z">
                <w:pPr/>
              </w:pPrChange>
            </w:pPr>
            <w:r w:rsidRPr="1EACF65A">
              <w:rPr>
                <w:lang w:val="en-GB"/>
              </w:rPr>
              <w:t>IPFP</w:t>
            </w:r>
          </w:p>
        </w:tc>
        <w:tc>
          <w:tcPr>
            <w:tcW w:w="4499" w:type="dxa"/>
            <w:tcPrChange w:id="808" w:author="Hang Lu" w:date="2025-06-29T03:29:00Z">
              <w:tcPr>
                <w:tcW w:w="4499" w:type="dxa"/>
              </w:tcPr>
            </w:tcPrChange>
          </w:tcPr>
          <w:p w14:paraId="42197935" w14:textId="77777777" w:rsidR="00132B78" w:rsidRDefault="1EACF65A">
            <w:pPr>
              <w:widowControl w:val="0"/>
              <w:spacing w:before="0" w:after="0" w:line="240" w:lineRule="auto"/>
              <w:rPr>
                <w:lang w:val="en-GB"/>
              </w:rPr>
              <w:pPrChange w:id="809" w:author="Hang Lu" w:date="2025-06-29T03:31:00Z">
                <w:pPr/>
              </w:pPrChange>
            </w:pPr>
            <w:r w:rsidRPr="1EACF65A">
              <w:rPr>
                <w:lang w:val="en-GB"/>
              </w:rPr>
              <w:t>Quadratic</w:t>
            </w:r>
          </w:p>
        </w:tc>
        <w:tc>
          <w:tcPr>
            <w:tcW w:w="2115" w:type="dxa"/>
            <w:tcPrChange w:id="810" w:author="Hang Lu" w:date="2025-06-29T03:29:00Z">
              <w:tcPr>
                <w:tcW w:w="1189" w:type="dxa"/>
              </w:tcPr>
            </w:tcPrChange>
          </w:tcPr>
          <w:p w14:paraId="6BC39B58" w14:textId="4B711FB6" w:rsidR="00132B78" w:rsidRDefault="00132B78">
            <w:pPr>
              <w:widowControl w:val="0"/>
              <w:spacing w:before="0" w:after="0" w:line="240" w:lineRule="auto"/>
              <w:rPr>
                <w:lang w:val="en-GB"/>
              </w:rPr>
              <w:pPrChange w:id="811" w:author="Hang Lu" w:date="2025-06-29T03:31:00Z">
                <w:pPr/>
              </w:pPrChange>
            </w:pPr>
            <w:r w:rsidRPr="44D5F7B6">
              <w:rPr>
                <w:lang w:val="en-GB"/>
              </w:rPr>
              <w:fldChar w:fldCharType="begin" w:fldLock="1"/>
            </w:r>
            <w:r w:rsidR="007945EE">
              <w:rPr>
                <w:lang w:val="en-GB"/>
              </w:rPr>
              <w:instrText>ADDIN CSL_CITATION {"citationItems":[{"id":"ITEM-1","itemData":{"DOI":"10.1109/ICCV.2005.20","ISBN":"076952334X","ISSN":"1550-5499","abstract":"We present an efficient spectral method for finding consistent correspondences between two sets of features. We build the adjacency matrix M of a graph whose nodes represent the potential correspondences and the weights on the links represent pairwise agreements between potential correspondences. Correct assignments are likely to establish links among each other and thus form a strongly connected cluster. Incorrect correspondences establish links with the other correspondences only accidentally, so they are unlikely to belong to strongly connected clusters. We recover the correct assignments based on how strongly they belong to the main cluster of M, by using the principal eigenvector of M and imposing the mapping constraints required by the overall correspondence mapping (one-to-one or one-to-many). The experimental evaluation shows that our method is robust to outliers, accurate in terms of matching rate, while being much faster than existing methods","author":[{"dropping-particle":"","family":"Leordeanu","given":"Marius","non-dropping-particle":"","parse-names":false,"suffix":""},{"dropping-particle":"","family":"Hebert","given":"Martial","non-dropping-particle":"","parse-names":false,"suffix":""}],"container-title":"Proceedings of the IEEE International Conference on Computer Vision","id":"ITEM-1","issued":{"date-parts":[["2005"]]},"page":"1482-1489","title":"A spectral technique for correspondence problems using pairwise constraints","type":"paper-conference","volume":"II"},"uris":["http://www.mendeley.com/documents/?uuid=273c9946-3161-45b8-9c7d-b0d714f39608"]},{"id":"ITEM-2","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-2","issued":{"date-parts":[["2009"]]},"publisher":"Curran Associates, Inc.","title":"An Integer Projected Fixed Point Method for Graph Matching and MAP Inference","type":"paper-conference","volume":"22"},"uris":["http://www.mendeley.com/documents/?uuid=d2586992-19c7-46ed-9303-19af77023e3e"]}],"mendeley":{"formattedCitation":"&lt;sup&gt;64,69&lt;/sup&gt;","plainTextFormattedCitation":"64,69","previouslyFormattedCitation":"&lt;sup&gt;62,67&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64,69</w:t>
            </w:r>
            <w:r w:rsidRPr="44D5F7B6">
              <w:rPr>
                <w:lang w:val="en-GB"/>
              </w:rPr>
              <w:fldChar w:fldCharType="end"/>
            </w:r>
          </w:p>
        </w:tc>
      </w:tr>
      <w:tr w:rsidR="00132B78" w14:paraId="4F53AB4E" w14:textId="77777777" w:rsidTr="44D5F7B6">
        <w:trPr>
          <w:trHeight w:val="300"/>
          <w:trPrChange w:id="812" w:author="Hang Lu" w:date="2025-06-29T03:29:00Z">
            <w:trPr>
              <w:gridAfter w:val="0"/>
              <w:trHeight w:val="300"/>
            </w:trPr>
          </w:trPrChange>
        </w:trPr>
        <w:tc>
          <w:tcPr>
            <w:tcW w:w="2876" w:type="dxa"/>
            <w:tcPrChange w:id="813" w:author="Hang Lu" w:date="2025-06-29T03:29:00Z">
              <w:tcPr>
                <w:tcW w:w="2876" w:type="dxa"/>
              </w:tcPr>
            </w:tcPrChange>
          </w:tcPr>
          <w:p w14:paraId="27F04517" w14:textId="77777777" w:rsidR="00132B78" w:rsidRDefault="1EACF65A">
            <w:pPr>
              <w:widowControl w:val="0"/>
              <w:spacing w:before="0" w:after="0" w:line="240" w:lineRule="auto"/>
              <w:rPr>
                <w:lang w:val="en-GB"/>
              </w:rPr>
              <w:pPrChange w:id="814" w:author="Hang Lu" w:date="2025-06-29T03:31:00Z">
                <w:pPr/>
              </w:pPrChange>
            </w:pPr>
            <w:proofErr w:type="spellStart"/>
            <w:r w:rsidRPr="1EACF65A">
              <w:rPr>
                <w:lang w:val="en-GB"/>
              </w:rPr>
              <w:t>IPFPgm</w:t>
            </w:r>
            <w:proofErr w:type="spellEnd"/>
          </w:p>
        </w:tc>
        <w:tc>
          <w:tcPr>
            <w:tcW w:w="4499" w:type="dxa"/>
            <w:tcPrChange w:id="815" w:author="Hang Lu" w:date="2025-06-29T03:29:00Z">
              <w:tcPr>
                <w:tcW w:w="4499" w:type="dxa"/>
              </w:tcPr>
            </w:tcPrChange>
          </w:tcPr>
          <w:p w14:paraId="33C38307" w14:textId="77777777" w:rsidR="00132B78" w:rsidRDefault="1EACF65A">
            <w:pPr>
              <w:widowControl w:val="0"/>
              <w:spacing w:before="0" w:after="0" w:line="240" w:lineRule="auto"/>
              <w:rPr>
                <w:lang w:val="en-GB"/>
              </w:rPr>
              <w:pPrChange w:id="816" w:author="Hang Lu" w:date="2025-06-29T03:31:00Z">
                <w:pPr/>
              </w:pPrChange>
            </w:pPr>
            <w:r w:rsidRPr="1EACF65A">
              <w:rPr>
                <w:lang w:val="en-GB"/>
              </w:rPr>
              <w:t>Quadratic</w:t>
            </w:r>
          </w:p>
        </w:tc>
        <w:tc>
          <w:tcPr>
            <w:tcW w:w="2115" w:type="dxa"/>
            <w:tcPrChange w:id="817" w:author="Hang Lu" w:date="2025-06-29T03:29:00Z">
              <w:tcPr>
                <w:tcW w:w="1189" w:type="dxa"/>
              </w:tcPr>
            </w:tcPrChange>
          </w:tcPr>
          <w:p w14:paraId="2BA181B9" w14:textId="21F95630" w:rsidR="00132B78" w:rsidRDefault="00132B78">
            <w:pPr>
              <w:widowControl w:val="0"/>
              <w:spacing w:before="0" w:after="0" w:line="240" w:lineRule="auto"/>
              <w:rPr>
                <w:lang w:val="en-GB"/>
              </w:rPr>
              <w:pPrChange w:id="818" w:author="Hang Lu" w:date="2025-06-29T03:31:00Z">
                <w:pPr/>
              </w:pPrChange>
            </w:pPr>
            <w:r w:rsidRPr="44D5F7B6">
              <w:rPr>
                <w:lang w:val="en-GB"/>
              </w:rPr>
              <w:fldChar w:fldCharType="begin" w:fldLock="1"/>
            </w:r>
            <w:r w:rsidR="007945EE">
              <w:rPr>
                <w:lang w:val="en-GB"/>
              </w:rPr>
              <w:instrText>ADDIN CSL_CITATION {"citationItems":[{"id":"ITEM-1","itemData":{"DOI":"10.1109/ICCV.2005.20","ISBN":"076952334X","ISSN":"1550-5499","abstract":"We present an efficient spectral method for finding consistent correspondences between two sets of features. We build the adjacency matrix M of a graph whose nodes represent the potential correspondences and the weights on the links represent pairwise agreements between potential correspondences. Correct assignments are likely to establish links among each other and thus form a strongly connected cluster. Incorrect correspondences establish links with the other correspondences only accidentally, so they are unlikely to belong to strongly connected clusters. We recover the correct assignments based on how strongly they belong to the main cluster of M, by using the principal eigenvector of M and imposing the mapping constraints required by the overall correspondence mapping (one-to-one or one-to-many). The experimental evaluation shows that our method is robust to outliers, accurate in terms of matching rate, while being much faster than existing methods","author":[{"dropping-particle":"","family":"Leordeanu","given":"Marius","non-dropping-particle":"","parse-names":false,"suffix":""},{"dropping-particle":"","family":"Hebert","given":"Martial","non-dropping-particle":"","parse-names":false,"suffix":""}],"container-title":"Proceedings of the IEEE International Conference on Computer Vision","id":"ITEM-1","issued":{"date-parts":[["2005"]]},"page":"1482-1489","title":"A spectral technique for correspondence problems using pairwise constraints","type":"paper-conference","volume":"II"},"uris":["http://www.mendeley.com/documents/?uuid=273c9946-3161-45b8-9c7d-b0d714f39608"]},{"id":"ITEM-2","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-2","issued":{"date-parts":[["2009"]]},"publisher":"Curran Associates, Inc.","title":"An Integer Projected Fixed Point Method for Graph Matching and MAP Inference","type":"paper-conference","volume":"22"},"uris":["http://www.mendeley.com/documents/?uuid=d2586992-19c7-46ed-9303-19af77023e3e"]}],"mendeley":{"formattedCitation":"&lt;sup&gt;64,69&lt;/sup&gt;","plainTextFormattedCitation":"64,69","previouslyFormattedCitation":"&lt;sup&gt;62,67&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64,69</w:t>
            </w:r>
            <w:r w:rsidRPr="44D5F7B6">
              <w:rPr>
                <w:lang w:val="en-GB"/>
              </w:rPr>
              <w:fldChar w:fldCharType="end"/>
            </w:r>
          </w:p>
        </w:tc>
      </w:tr>
      <w:tr w:rsidR="00132B78" w14:paraId="02E0395B" w14:textId="77777777" w:rsidTr="44D5F7B6">
        <w:trPr>
          <w:trHeight w:val="300"/>
          <w:trPrChange w:id="819" w:author="Hang Lu" w:date="2025-06-29T03:29:00Z">
            <w:trPr>
              <w:gridAfter w:val="0"/>
              <w:trHeight w:val="300"/>
            </w:trPr>
          </w:trPrChange>
        </w:trPr>
        <w:tc>
          <w:tcPr>
            <w:tcW w:w="2876" w:type="dxa"/>
            <w:tcPrChange w:id="820" w:author="Hang Lu" w:date="2025-06-29T03:29:00Z">
              <w:tcPr>
                <w:tcW w:w="2876" w:type="dxa"/>
              </w:tcPr>
            </w:tcPrChange>
          </w:tcPr>
          <w:p w14:paraId="1FE2819D" w14:textId="77777777" w:rsidR="00132B78" w:rsidRDefault="1EACF65A">
            <w:pPr>
              <w:widowControl w:val="0"/>
              <w:spacing w:before="0" w:after="0" w:line="240" w:lineRule="auto"/>
              <w:rPr>
                <w:lang w:val="en-GB"/>
              </w:rPr>
              <w:pPrChange w:id="821" w:author="Hang Lu" w:date="2025-06-29T03:31:00Z">
                <w:pPr/>
              </w:pPrChange>
            </w:pPr>
            <w:r w:rsidRPr="1EACF65A">
              <w:rPr>
                <w:lang w:val="en-GB"/>
              </w:rPr>
              <w:t>SMIPFP</w:t>
            </w:r>
          </w:p>
        </w:tc>
        <w:tc>
          <w:tcPr>
            <w:tcW w:w="4499" w:type="dxa"/>
            <w:tcPrChange w:id="822" w:author="Hang Lu" w:date="2025-06-29T03:29:00Z">
              <w:tcPr>
                <w:tcW w:w="4499" w:type="dxa"/>
              </w:tcPr>
            </w:tcPrChange>
          </w:tcPr>
          <w:p w14:paraId="6F3F81E7" w14:textId="77777777" w:rsidR="00132B78" w:rsidRDefault="1EACF65A">
            <w:pPr>
              <w:widowControl w:val="0"/>
              <w:spacing w:before="0" w:after="0" w:line="240" w:lineRule="auto"/>
              <w:rPr>
                <w:lang w:val="en-GB"/>
              </w:rPr>
              <w:pPrChange w:id="823" w:author="Hang Lu" w:date="2025-06-29T03:31:00Z">
                <w:pPr/>
              </w:pPrChange>
            </w:pPr>
            <w:r w:rsidRPr="1EACF65A">
              <w:rPr>
                <w:lang w:val="en-GB"/>
              </w:rPr>
              <w:t>Quadratic</w:t>
            </w:r>
          </w:p>
        </w:tc>
        <w:tc>
          <w:tcPr>
            <w:tcW w:w="2115" w:type="dxa"/>
            <w:tcPrChange w:id="824" w:author="Hang Lu" w:date="2025-06-29T03:29:00Z">
              <w:tcPr>
                <w:tcW w:w="1189" w:type="dxa"/>
              </w:tcPr>
            </w:tcPrChange>
          </w:tcPr>
          <w:p w14:paraId="0E578EEF" w14:textId="03F5D59A" w:rsidR="00132B78" w:rsidRDefault="00132B78">
            <w:pPr>
              <w:widowControl w:val="0"/>
              <w:spacing w:before="0" w:after="0" w:line="240" w:lineRule="auto"/>
              <w:rPr>
                <w:lang w:val="en-GB"/>
              </w:rPr>
              <w:pPrChange w:id="825" w:author="Hang Lu" w:date="2025-06-29T03:31:00Z">
                <w:pPr/>
              </w:pPrChange>
            </w:pPr>
            <w:r w:rsidRPr="44D5F7B6">
              <w:rPr>
                <w:lang w:val="en-GB"/>
              </w:rPr>
              <w:fldChar w:fldCharType="begin" w:fldLock="1"/>
            </w:r>
            <w:r w:rsidR="007945EE">
              <w:rPr>
                <w:lang w:val="en-GB"/>
              </w:rPr>
              <w:instrText>ADDIN CSL_CITATION {"citationItems":[{"id":"ITEM-1","itemData":{"DOI":"10.1109/ICCV.2005.20","ISBN":"076952334X","ISSN":"1550-5499","abstract":"We present an efficient spectral method for finding consistent correspondences between two sets of features. We build the adjacency matrix M of a graph whose nodes represent the potential correspondences and the weights on the links represent pairwise agreements between potential correspondences. Correct assignments are likely to establish links among each other and thus form a strongly connected cluster. Incorrect correspondences establish links with the other correspondences only accidentally, so they are unlikely to belong to strongly connected clusters. We recover the correct assignments based on how strongly they belong to the main cluster of M, by using the principal eigenvector of M and imposing the mapping constraints required by the overall correspondence mapping (one-to-one or one-to-many). The experimental evaluation shows that our method is robust to outliers, accurate in terms of matching rate, while being much faster than existing methods","author":[{"dropping-particle":"","family":"Leordeanu","given":"Marius","non-dropping-particle":"","parse-names":false,"suffix":""},{"dropping-particle":"","family":"Hebert","given":"Martial","non-dropping-particle":"","parse-names":false,"suffix":""}],"container-title":"Proceedings of the IEEE International Conference on Computer Vision","id":"ITEM-1","issued":{"date-parts":[["2005"]]},"page":"1482-1489","title":"A spectral technique for correspondence problems using pairwise constraints","type":"paper-conference","volume":"II"},"uris":["http://www.mendeley.com/documents/?uuid=273c9946-3161-45b8-9c7d-b0d714f39608"]},{"id":"ITEM-2","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-2","issued":{"date-parts":[["2009"]]},"publisher":"Curran Associates, Inc.","title":"An Integer Projected Fixed Point Method for Graph Matching and MAP Inference","type":"paper-conference","volume":"22"},"uris":["http://www.mendeley.com/documents/?uuid=d2586992-19c7-46ed-9303-19af77023e3e"]}],"mendeley":{"formattedCitation":"&lt;sup&gt;64,69&lt;/sup&gt;","plainTextFormattedCitation":"64,69","previouslyFormattedCitation":"&lt;sup&gt;62,67&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64,69</w:t>
            </w:r>
            <w:r w:rsidRPr="44D5F7B6">
              <w:rPr>
                <w:lang w:val="en-GB"/>
              </w:rPr>
              <w:fldChar w:fldCharType="end"/>
            </w:r>
          </w:p>
        </w:tc>
      </w:tr>
      <w:tr w:rsidR="00132B78" w14:paraId="4DC6A155" w14:textId="77777777" w:rsidTr="44D5F7B6">
        <w:trPr>
          <w:trHeight w:val="300"/>
          <w:trPrChange w:id="826" w:author="Hang Lu" w:date="2025-06-29T03:29:00Z">
            <w:trPr>
              <w:gridAfter w:val="0"/>
              <w:trHeight w:val="300"/>
            </w:trPr>
          </w:trPrChange>
        </w:trPr>
        <w:tc>
          <w:tcPr>
            <w:tcW w:w="2876" w:type="dxa"/>
            <w:tcPrChange w:id="827" w:author="Hang Lu" w:date="2025-06-29T03:29:00Z">
              <w:tcPr>
                <w:tcW w:w="2876" w:type="dxa"/>
              </w:tcPr>
            </w:tcPrChange>
          </w:tcPr>
          <w:p w14:paraId="574C8BE9" w14:textId="77777777" w:rsidR="00132B78" w:rsidRDefault="1EACF65A">
            <w:pPr>
              <w:widowControl w:val="0"/>
              <w:spacing w:before="0" w:after="0" w:line="240" w:lineRule="auto"/>
              <w:rPr>
                <w:lang w:val="en-GB"/>
              </w:rPr>
              <w:pPrChange w:id="828" w:author="Hang Lu" w:date="2025-06-29T03:31:00Z">
                <w:pPr/>
              </w:pPrChange>
            </w:pPr>
            <w:r w:rsidRPr="1EACF65A">
              <w:rPr>
                <w:lang w:val="en-GB"/>
              </w:rPr>
              <w:t>IPFPU</w:t>
            </w:r>
          </w:p>
        </w:tc>
        <w:tc>
          <w:tcPr>
            <w:tcW w:w="4499" w:type="dxa"/>
            <w:tcPrChange w:id="829" w:author="Hang Lu" w:date="2025-06-29T03:29:00Z">
              <w:tcPr>
                <w:tcW w:w="4499" w:type="dxa"/>
              </w:tcPr>
            </w:tcPrChange>
          </w:tcPr>
          <w:p w14:paraId="16B6703C" w14:textId="77777777" w:rsidR="00132B78" w:rsidRDefault="1EACF65A">
            <w:pPr>
              <w:widowControl w:val="0"/>
              <w:spacing w:before="0" w:after="0" w:line="240" w:lineRule="auto"/>
              <w:rPr>
                <w:lang w:val="en-GB"/>
              </w:rPr>
              <w:pPrChange w:id="830" w:author="Hang Lu" w:date="2025-06-29T03:31:00Z">
                <w:pPr/>
              </w:pPrChange>
            </w:pPr>
            <w:r w:rsidRPr="1EACF65A">
              <w:rPr>
                <w:lang w:val="en-GB"/>
              </w:rPr>
              <w:t>Quadratic</w:t>
            </w:r>
          </w:p>
        </w:tc>
        <w:tc>
          <w:tcPr>
            <w:tcW w:w="2115" w:type="dxa"/>
            <w:tcPrChange w:id="831" w:author="Hang Lu" w:date="2025-06-29T03:29:00Z">
              <w:tcPr>
                <w:tcW w:w="1189" w:type="dxa"/>
              </w:tcPr>
            </w:tcPrChange>
          </w:tcPr>
          <w:p w14:paraId="71F924E6" w14:textId="374F6355" w:rsidR="00132B78" w:rsidRDefault="00132B78">
            <w:pPr>
              <w:widowControl w:val="0"/>
              <w:spacing w:before="0" w:after="0" w:line="240" w:lineRule="auto"/>
              <w:rPr>
                <w:lang w:val="en-GB"/>
              </w:rPr>
              <w:pPrChange w:id="832" w:author="Hang Lu" w:date="2025-06-29T03:31:00Z">
                <w:pPr/>
              </w:pPrChange>
            </w:pPr>
            <w:r w:rsidRPr="44D5F7B6">
              <w:rPr>
                <w:lang w:val="en-GB"/>
              </w:rPr>
              <w:fldChar w:fldCharType="begin" w:fldLock="1"/>
            </w:r>
            <w:r w:rsidR="007945EE">
              <w:rPr>
                <w:lang w:val="en-GB"/>
              </w:rPr>
              <w:instrText>ADDIN CSL_CITATION {"citationItems":[{"id":"ITEM-1","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-1","issued":{"date-parts":[["2009"]]},"publisher":"Curran Associates, Inc.","title":"An Integer Projected Fixed Point Method for Graph Matching and MAP Inference","type":"paper-conference","volume":"22"},"uris":["http://www.mendeley.com/documents/?uuid=d2586992-19c7-46ed-9303-19af77023e3e"]},{"id":"ITEM-2","itemData":{"DOI":"10.1109/TPAMI.2015.2501802","ISBN":"9781467312264","ISSN":"01628828","abstract":"Graph matching plays a central role in solving correspondence problems \\nin computer vision. Graph matching problems that incorporate pair-wise \\nconstraints can be cast as a quadratic assignment problem (QAP). Unfortunately, \\nQAP is NP-hard and many algorithms have been proposed to solve different \\nrelaxations. This paper presents factorized graph matching (FGM), a novel \\nframework for interpreting and optimizing graph matching problems. In this work \\nwe show that the affinity matrix can be factorized as a Kronecker product of \\nsmaller matrices. There are three main benefits of using this factorization in \\ngraph matching: (1) There is no need to compute the costly (in space and time) \\npair-wise affinity matrix; (2) The factorization provides a taxonomy for graph \\nmatching and reveals the connection among several methods; (3) Using the \\nfactorization we derive a new approximation of the original problem that \\nimproves state-of-the-art algorithms in graph matching. Experimental results in \\nsynthetic and real databases illustrate the benefits of FGM. The code is \\navailable at http://humansensing.cs.cmu.edu/fgm.","author":[{"dropping-particle":"","family":"Zhou","given":"Feng","non-dropping-particle":"","parse-names":false,"suffix":""},{"dropping-particle":"","family":"La Torre","given":"Fernando","non-dropping-particle":"De","parse-names":false,"suffix":""}],"container-title":"IEEE Transactions on Pattern Analysis and Machine Intelligence","id":"ITEM-2","issue":"9","issued":{"date-parts":[["2016"]]},"page":"1774-1789","title":"Factorized Graph Matching","type":"article-journal","volume":"38"},"uris":["http://www.mendeley.com/documents/?uuid=2cfbdf1a-b007-4dfc-ab2b-8eb5f71fee16"]}],"mendeley":{"formattedCitation":"&lt;sup&gt;64,68&lt;/sup&gt;","plainTextFormattedCitation":"64,68","previouslyFormattedCitation":"&lt;sup&gt;62,66&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64,68</w:t>
            </w:r>
            <w:r w:rsidRPr="44D5F7B6">
              <w:rPr>
                <w:lang w:val="en-GB"/>
              </w:rPr>
              <w:fldChar w:fldCharType="end"/>
            </w:r>
          </w:p>
        </w:tc>
      </w:tr>
      <w:tr w:rsidR="00132B78" w14:paraId="15650684" w14:textId="77777777" w:rsidTr="44D5F7B6">
        <w:trPr>
          <w:trHeight w:val="300"/>
          <w:trPrChange w:id="833" w:author="Hang Lu" w:date="2025-06-29T03:29:00Z">
            <w:trPr>
              <w:gridAfter w:val="0"/>
              <w:trHeight w:val="300"/>
            </w:trPr>
          </w:trPrChange>
        </w:trPr>
        <w:tc>
          <w:tcPr>
            <w:tcW w:w="2876" w:type="dxa"/>
            <w:tcPrChange w:id="834" w:author="Hang Lu" w:date="2025-06-29T03:29:00Z">
              <w:tcPr>
                <w:tcW w:w="2876" w:type="dxa"/>
              </w:tcPr>
            </w:tcPrChange>
          </w:tcPr>
          <w:p w14:paraId="62CACE1B" w14:textId="77777777" w:rsidR="00132B78" w:rsidRDefault="1EACF65A">
            <w:pPr>
              <w:widowControl w:val="0"/>
              <w:spacing w:before="0" w:after="0" w:line="240" w:lineRule="auto"/>
              <w:rPr>
                <w:lang w:val="en-GB"/>
              </w:rPr>
              <w:pPrChange w:id="835" w:author="Hang Lu" w:date="2025-06-29T03:31:00Z">
                <w:pPr/>
              </w:pPrChange>
            </w:pPr>
            <w:r w:rsidRPr="1EACF65A">
              <w:rPr>
                <w:lang w:val="en-GB"/>
              </w:rPr>
              <w:t>IPFPS</w:t>
            </w:r>
          </w:p>
        </w:tc>
        <w:tc>
          <w:tcPr>
            <w:tcW w:w="4499" w:type="dxa"/>
            <w:tcPrChange w:id="836" w:author="Hang Lu" w:date="2025-06-29T03:29:00Z">
              <w:tcPr>
                <w:tcW w:w="4499" w:type="dxa"/>
              </w:tcPr>
            </w:tcPrChange>
          </w:tcPr>
          <w:p w14:paraId="2B471C7A" w14:textId="77777777" w:rsidR="00132B78" w:rsidRDefault="1EACF65A">
            <w:pPr>
              <w:widowControl w:val="0"/>
              <w:spacing w:before="0" w:after="0" w:line="240" w:lineRule="auto"/>
              <w:rPr>
                <w:lang w:val="en-GB"/>
              </w:rPr>
              <w:pPrChange w:id="837" w:author="Hang Lu" w:date="2025-06-29T03:31:00Z">
                <w:pPr/>
              </w:pPrChange>
            </w:pPr>
            <w:r w:rsidRPr="1EACF65A">
              <w:rPr>
                <w:lang w:val="en-GB"/>
              </w:rPr>
              <w:t>Quadratic</w:t>
            </w:r>
          </w:p>
        </w:tc>
        <w:tc>
          <w:tcPr>
            <w:tcW w:w="2115" w:type="dxa"/>
            <w:tcPrChange w:id="838" w:author="Hang Lu" w:date="2025-06-29T03:29:00Z">
              <w:tcPr>
                <w:tcW w:w="1189" w:type="dxa"/>
              </w:tcPr>
            </w:tcPrChange>
          </w:tcPr>
          <w:p w14:paraId="441D016E" w14:textId="093841B0" w:rsidR="00132B78" w:rsidRDefault="00132B78">
            <w:pPr>
              <w:widowControl w:val="0"/>
              <w:spacing w:before="0" w:after="0" w:line="240" w:lineRule="auto"/>
              <w:rPr>
                <w:lang w:val="en-GB"/>
              </w:rPr>
              <w:pPrChange w:id="839" w:author="Hang Lu" w:date="2025-06-29T03:31:00Z">
                <w:pPr/>
              </w:pPrChange>
            </w:pPr>
            <w:r w:rsidRPr="44D5F7B6">
              <w:rPr>
                <w:lang w:val="en-GB"/>
              </w:rPr>
              <w:fldChar w:fldCharType="begin" w:fldLock="1"/>
            </w:r>
            <w:r w:rsidR="007945EE">
              <w:rPr>
                <w:lang w:val="en-GB"/>
              </w:rPr>
              <w:instrText>ADDIN CSL_CITATION {"citationItems":[{"id":"ITEM-1","itemData":{"author":[{"dropping-particle":"","family":"Leordeanu","given":"Marius","non-dropping-particle":"","parse-names":false,"suffix":""},{"dropping-particle":"","family":"Hebert","given":"Martial","non-dropping-particle":"","parse-names":false,"suffix":""},{"dropping-particle":"","family":"Sukthankar","given":"Rahul","non-dropping-particle":"","parse-names":false,"suffix":""}],"container-title":"Advances in Neural Information Processing Systems","editor":[{"dropping-particle":"","family":"Bengio","given":"Y","non-dropping-particle":"","parse-names":false,"suffix":""},{"dropping-particle":"","family":"Schuurmans","given":"D","non-dropping-particle":"","parse-names":false,"suffix":""},{"dropping-particle":"","family":"Lafferty","given":"J","non-dropping-particle":"","parse-names":false,"suffix":""},{"dropping-particle":"","family":"Williams","given":"C","non-dropping-particle":"","parse-names":false,"suffix":""},{"dropping-particle":"","family":"Culotta","given":"A","non-dropping-particle":"","parse-names":false,"suffix":""}],"id":"ITEM-1","issued":{"date-parts":[["2009"]]},"publisher":"Curran Associates, Inc.","title":"An Integer Projected Fixed Point Method for Graph Matching and MAP Inference","type":"paper-conference","volume":"22"},"uris":["http://www.mendeley.com/documents/?uuid=d2586992-19c7-46ed-9303-19af77023e3e"]},{"id":"ITEM-2","itemData":{"DOI":"10.1109/TPAMI.2015.2501802","ISBN":"9781467312264","ISSN":"01628828","abstract":"Graph matching plays a central role in solving correspondence problems \\nin computer vision. Graph matching problems that incorporate pair-wise \\nconstraints can be cast as a quadratic assignment problem (QAP). Unfortunately, \\nQAP is NP-hard and many algorithms have been proposed to solve different \\nrelaxations. This paper presents factorized graph matching (FGM), a novel \\nframework for interpreting and optimizing graph matching problems. In this work \\nwe show that the affinity matrix can be factorized as a Kronecker product of \\nsmaller matrices. There are three main benefits of using this factorization in \\ngraph matching: (1) There is no need to compute the costly (in space and time) \\npair-wise affinity matrix; (2) The factorization provides a taxonomy for graph \\nmatching and reveals the connection among several methods; (3) Using the \\nfactorization we derive a new approximation of the original problem that \\nimproves state-of-the-art algorithms in graph matching. Experimental results in \\nsynthetic and real databases illustrate the benefits of FGM. The code is \\navailable at http://humansensing.cs.cmu.edu/fgm.","author":[{"dropping-particle":"","family":"Zhou","given":"Feng","non-dropping-particle":"","parse-names":false,"suffix":""},{"dropping-particle":"","family":"La Torre","given":"Fernando","non-dropping-particle":"De","parse-names":false,"suffix":""}],"container-title":"IEEE Transactions on Pattern Analysis and Machine Intelligence","id":"ITEM-2","issue":"9","issued":{"date-parts":[["2016"]]},"page":"1774-1789","title":"Factorized Graph Matching","type":"article-journal","volume":"38"},"uris":["http://www.mendeley.com/documents/?uuid=2cfbdf1a-b007-4dfc-ab2b-8eb5f71fee16"]}],"mendeley":{"formattedCitation":"&lt;sup&gt;64,68&lt;/sup&gt;","plainTextFormattedCitation":"64,68","previouslyFormattedCitation":"&lt;sup&gt;62,66&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64,68</w:t>
            </w:r>
            <w:r w:rsidRPr="44D5F7B6">
              <w:rPr>
                <w:lang w:val="en-GB"/>
              </w:rPr>
              <w:fldChar w:fldCharType="end"/>
            </w:r>
          </w:p>
        </w:tc>
      </w:tr>
      <w:tr w:rsidR="00132B78" w14:paraId="20C3471D" w14:textId="77777777" w:rsidTr="44D5F7B6">
        <w:trPr>
          <w:trHeight w:val="300"/>
          <w:trPrChange w:id="840" w:author="Hang Lu" w:date="2025-06-29T03:29:00Z">
            <w:trPr>
              <w:gridAfter w:val="0"/>
              <w:trHeight w:val="300"/>
            </w:trPr>
          </w:trPrChange>
        </w:trPr>
        <w:tc>
          <w:tcPr>
            <w:tcW w:w="2876" w:type="dxa"/>
            <w:tcPrChange w:id="841" w:author="Hang Lu" w:date="2025-06-29T03:29:00Z">
              <w:tcPr>
                <w:tcW w:w="2876" w:type="dxa"/>
              </w:tcPr>
            </w:tcPrChange>
          </w:tcPr>
          <w:p w14:paraId="60513D13" w14:textId="77777777" w:rsidR="00132B78" w:rsidRDefault="1EACF65A">
            <w:pPr>
              <w:widowControl w:val="0"/>
              <w:spacing w:before="0" w:after="0" w:line="240" w:lineRule="auto"/>
              <w:rPr>
                <w:lang w:val="en-GB"/>
              </w:rPr>
              <w:pPrChange w:id="842" w:author="Hang Lu" w:date="2025-06-29T03:31:00Z">
                <w:pPr/>
              </w:pPrChange>
            </w:pPr>
            <w:r w:rsidRPr="1EACF65A">
              <w:rPr>
                <w:lang w:val="en-GB"/>
              </w:rPr>
              <w:t>SM</w:t>
            </w:r>
          </w:p>
        </w:tc>
        <w:tc>
          <w:tcPr>
            <w:tcW w:w="4499" w:type="dxa"/>
            <w:tcPrChange w:id="843" w:author="Hang Lu" w:date="2025-06-29T03:29:00Z">
              <w:tcPr>
                <w:tcW w:w="4499" w:type="dxa"/>
              </w:tcPr>
            </w:tcPrChange>
          </w:tcPr>
          <w:p w14:paraId="58632DBB" w14:textId="77777777" w:rsidR="00132B78" w:rsidRDefault="1EACF65A">
            <w:pPr>
              <w:widowControl w:val="0"/>
              <w:spacing w:before="0" w:after="0" w:line="240" w:lineRule="auto"/>
              <w:rPr>
                <w:lang w:val="en-GB"/>
              </w:rPr>
              <w:pPrChange w:id="844" w:author="Hang Lu" w:date="2025-06-29T03:31:00Z">
                <w:pPr/>
              </w:pPrChange>
            </w:pPr>
            <w:r w:rsidRPr="1EACF65A">
              <w:rPr>
                <w:lang w:val="en-GB"/>
              </w:rPr>
              <w:t>Quadratic</w:t>
            </w:r>
          </w:p>
        </w:tc>
        <w:tc>
          <w:tcPr>
            <w:tcW w:w="2115" w:type="dxa"/>
            <w:tcPrChange w:id="845" w:author="Hang Lu" w:date="2025-06-29T03:29:00Z">
              <w:tcPr>
                <w:tcW w:w="1189" w:type="dxa"/>
              </w:tcPr>
            </w:tcPrChange>
          </w:tcPr>
          <w:p w14:paraId="63258F1B" w14:textId="608A913A" w:rsidR="00132B78" w:rsidRDefault="00132B78">
            <w:pPr>
              <w:widowControl w:val="0"/>
              <w:spacing w:before="0" w:after="0" w:line="240" w:lineRule="auto"/>
              <w:rPr>
                <w:lang w:val="en-GB"/>
              </w:rPr>
              <w:pPrChange w:id="846" w:author="Hang Lu" w:date="2025-06-29T03:31:00Z">
                <w:pPr/>
              </w:pPrChange>
            </w:pPr>
            <w:r w:rsidRPr="44D5F7B6">
              <w:rPr>
                <w:lang w:val="en-GB"/>
              </w:rPr>
              <w:fldChar w:fldCharType="begin" w:fldLock="1"/>
            </w:r>
            <w:r w:rsidR="007945EE">
              <w:rPr>
                <w:lang w:val="en-GB"/>
              </w:rPr>
              <w:instrText>ADDIN CSL_CITATION {"citationItems":[{"id":"ITEM-1","itemData":{"DOI":"10.1109/ICCV.2005.20","ISBN":"076952334X","ISSN":"1550-5499","abstract":"We present an efficient spectral method for finding consistent correspondences between two sets of features. We build the adjacency matrix M of a graph whose nodes represent the potential correspondences and the weights on the links represent pairwise agreements between potential correspondences. Correct assignments are likely to establish links among each other and thus form a strongly connected cluster. Incorrect correspondences establish links with the other correspondences only accidentally, so they are unlikely to belong to strongly connected clusters. We recover the correct assignments based on how strongly they belong to the main cluster of M, by using the principal eigenvector of M and imposing the mapping constraints required by the overall correspondence mapping (one-to-one or one-to-many). The experimental evaluation shows that our method is robust to outliers, accurate in terms of matching rate, while being much faster than existing methods","author":[{"dropping-particle":"","family":"Leordeanu","given":"Marius","non-dropping-particle":"","parse-names":false,"suffix":""},{"dropping-particle":"","family":"Hebert","given":"Martial","non-dropping-particle":"","parse-names":false,"suffix":""}],"container-title":"Proceedings of the IEEE International Conference on Computer Vision","id":"ITEM-1","issued":{"date-parts":[["2005"]]},"page":"1482-1489","title":"A spectral technique for correspondence problems using pairwise constraints","type":"paper-conference","volume":"II"},"uris":["http://www.mendeley.com/documents/?uuid=273c9946-3161-45b8-9c7d-b0d714f39608"]}],"mendeley":{"formattedCitation":"&lt;sup&gt;69&lt;/sup&gt;","plainTextFormattedCitation":"69","previouslyFormattedCitation":"&lt;sup&gt;67&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69</w:t>
            </w:r>
            <w:r w:rsidRPr="44D5F7B6">
              <w:rPr>
                <w:lang w:val="en-GB"/>
              </w:rPr>
              <w:fldChar w:fldCharType="end"/>
            </w:r>
          </w:p>
        </w:tc>
      </w:tr>
      <w:tr w:rsidR="00132B78" w14:paraId="54F6729C" w14:textId="77777777" w:rsidTr="44D5F7B6">
        <w:trPr>
          <w:trHeight w:val="300"/>
          <w:trPrChange w:id="847" w:author="Hang Lu" w:date="2025-06-29T03:29:00Z">
            <w:trPr>
              <w:gridAfter w:val="0"/>
              <w:trHeight w:val="300"/>
            </w:trPr>
          </w:trPrChange>
        </w:trPr>
        <w:tc>
          <w:tcPr>
            <w:tcW w:w="2876" w:type="dxa"/>
            <w:tcPrChange w:id="848" w:author="Hang Lu" w:date="2025-06-29T03:29:00Z">
              <w:tcPr>
                <w:tcW w:w="2876" w:type="dxa"/>
              </w:tcPr>
            </w:tcPrChange>
          </w:tcPr>
          <w:p w14:paraId="1ABB5A34" w14:textId="77777777" w:rsidR="00132B78" w:rsidRDefault="1EACF65A">
            <w:pPr>
              <w:widowControl w:val="0"/>
              <w:spacing w:before="0" w:after="0" w:line="240" w:lineRule="auto"/>
              <w:rPr>
                <w:lang w:val="en-GB"/>
              </w:rPr>
              <w:pPrChange w:id="849" w:author="Hang Lu" w:date="2025-06-29T03:31:00Z">
                <w:pPr/>
              </w:pPrChange>
            </w:pPr>
            <w:r w:rsidRPr="1EACF65A">
              <w:rPr>
                <w:lang w:val="en-GB"/>
              </w:rPr>
              <w:lastRenderedPageBreak/>
              <w:t>RRWM</w:t>
            </w:r>
          </w:p>
        </w:tc>
        <w:tc>
          <w:tcPr>
            <w:tcW w:w="4499" w:type="dxa"/>
            <w:tcPrChange w:id="850" w:author="Hang Lu" w:date="2025-06-29T03:29:00Z">
              <w:tcPr>
                <w:tcW w:w="4499" w:type="dxa"/>
              </w:tcPr>
            </w:tcPrChange>
          </w:tcPr>
          <w:p w14:paraId="6F0CFE67" w14:textId="77777777" w:rsidR="00132B78" w:rsidRDefault="1EACF65A">
            <w:pPr>
              <w:widowControl w:val="0"/>
              <w:spacing w:before="0" w:after="0" w:line="240" w:lineRule="auto"/>
              <w:rPr>
                <w:lang w:val="en-GB"/>
              </w:rPr>
              <w:pPrChange w:id="851" w:author="Hang Lu" w:date="2025-06-29T03:31:00Z">
                <w:pPr/>
              </w:pPrChange>
            </w:pPr>
            <w:r w:rsidRPr="1EACF65A">
              <w:rPr>
                <w:lang w:val="en-GB"/>
              </w:rPr>
              <w:t>Quadratic</w:t>
            </w:r>
          </w:p>
        </w:tc>
        <w:tc>
          <w:tcPr>
            <w:tcW w:w="2115" w:type="dxa"/>
            <w:tcPrChange w:id="852" w:author="Hang Lu" w:date="2025-06-29T03:29:00Z">
              <w:tcPr>
                <w:tcW w:w="1189" w:type="dxa"/>
              </w:tcPr>
            </w:tcPrChange>
          </w:tcPr>
          <w:p w14:paraId="3351CE07" w14:textId="4072FE8F" w:rsidR="00132B78" w:rsidRDefault="00132B78">
            <w:pPr>
              <w:widowControl w:val="0"/>
              <w:spacing w:before="0" w:after="0" w:line="240" w:lineRule="auto"/>
              <w:rPr>
                <w:lang w:val="en-GB"/>
              </w:rPr>
              <w:pPrChange w:id="853" w:author="Hang Lu" w:date="2025-06-29T03:31:00Z">
                <w:pPr/>
              </w:pPrChange>
            </w:pPr>
            <w:r w:rsidRPr="44D5F7B6">
              <w:rPr>
                <w:lang w:val="en-GB"/>
              </w:rPr>
              <w:fldChar w:fldCharType="begin" w:fldLock="1"/>
            </w:r>
            <w:r w:rsidR="007945EE">
              <w:rPr>
                <w:lang w:val="en-GB"/>
              </w:rPr>
              <w:instrText>ADDIN CSL_CITATION {"citationItems":[{"id":"ITEM-1","itemData":{"DOI":"10.1007/978-3-642-15555-0_36","ISBN":"3642155545","ISSN":"16113349","abstract":"Graph matching is an essential problem in computer vision and machine learning. In this paper, we introduce a random walk view on the problem and propose a robust graph matching algorithm against outliers and deformation. Matching between two graphs is formulated as node selection on an association graph whose nodes represent candidate correspondences between the two graphs. The solution is obtained by simulating random walks with reweighting jumps enforcing the matching constraints on the association graph. Our algorithm achieves noise-robust graph matching by iteratively updating and exploiting the confidences of candidate correspondences. In a practical sense, our work is of particular importance since the real-world matching problem is made difficult by the presence of noise and outliers. Extensive and comparative experiments demonstrate that it outperforms the state-of-the-art graph matching algorithms especially in the presence of outliers and deformation. © 2010 Springer-Verlag.","author":[{"dropping-particle":"","family":"Cho","given":"Minsu","non-dropping-particle":"","parse-names":false,"suffix":""},{"dropping-particle":"","family":"Lee","given":"Jungmin","non-dropping-particle":"","parse-names":false,"suffix":""},{"dropping-particle":"","family":"Lee","given":"Kyoung Mu","non-dropping-particle":"","parse-names":false,"suffix":""}],"container-title":"Lecture Notes in Computer Science (including subseries Lecture Notes in Artificial Intelligence and Lecture Notes in Bioinformatics)","id":"ITEM-1","issue":"PART 5","issued":{"date-parts":[["2010"]]},"page":"492-505","title":"Reweighted random walks for graph matching","type":"paper-conference","volume":"6315 LNCS"},"uris":["http://www.mendeley.com/documents/?uuid=02ec9c84-4d31-4878-abb2-8315f4e9b6aa"]},{"id":"ITEM-2","itemData":{"DOI":"10.1109/TPAMI.2015.2501802","ISBN":"9781467312264","ISSN":"01628828","abstract":"Graph matching plays a central role in solving correspondence problems \\nin computer vision. Graph matching problems that incorporate pair-wise \\nconstraints can be cast as a quadratic assignment problem (QAP). Unfortunately, \\nQAP is NP-hard and many algorithms have been proposed to solve different \\nrelaxations. This paper presents factorized graph matching (FGM), a novel \\nframework for interpreting and optimizing graph matching problems. In this work \\nwe show that the affinity matrix can be factorized as a Kronecker product of \\nsmaller matrices. There are three main benefits of using this factorization in \\ngraph matching: (1) There is no need to compute the costly (in space and time) \\npair-wise affinity matrix; (2) The factorization provides a taxonomy for graph \\nmatching and reveals the connection among several methods; (3) Using the \\nfactorization we derive a new approximation of the original problem that \\nimproves state-of-the-art algorithms in graph matching. Experimental results in \\nsynthetic and real databases illustrate the benefits of FGM. The code is \\navailable at http://humansensing.cs.cmu.edu/fgm.","author":[{"dropping-particle":"","family":"Zhou","given":"Feng","non-dropping-particle":"","parse-names":false,"suffix":""},{"dropping-particle":"","family":"La Torre","given":"Fernando","non-dropping-particle":"De","parse-names":false,"suffix":""}],"container-title":"IEEE Transactions on Pattern Analysis and Machine Intelligence","id":"ITEM-2","issue":"9","issued":{"date-parts":[["2016"]]},"page":"1774-1789","title":"Factorized Graph Matching","type":"article-journal","volume":"38"},"uris":["http://www.mendeley.com/documents/?uuid=2cfbdf1a-b007-4dfc-ab2b-8eb5f71fee16"]}],"mendeley":{"formattedCitation":"&lt;sup&gt;68,70&lt;/sup&gt;","plainTextFormattedCitation":"68,70","previouslyFormattedCitation":"&lt;sup&gt;66,68&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68,70</w:t>
            </w:r>
            <w:r w:rsidRPr="44D5F7B6">
              <w:rPr>
                <w:lang w:val="en-GB"/>
              </w:rPr>
              <w:fldChar w:fldCharType="end"/>
            </w:r>
          </w:p>
        </w:tc>
      </w:tr>
      <w:tr w:rsidR="00132B78" w14:paraId="236B6B29" w14:textId="77777777" w:rsidTr="44D5F7B6">
        <w:trPr>
          <w:trHeight w:val="300"/>
          <w:trPrChange w:id="854" w:author="Hang Lu" w:date="2025-06-29T03:29:00Z">
            <w:trPr>
              <w:gridAfter w:val="0"/>
              <w:trHeight w:val="300"/>
            </w:trPr>
          </w:trPrChange>
        </w:trPr>
        <w:tc>
          <w:tcPr>
            <w:tcW w:w="2876" w:type="dxa"/>
            <w:tcPrChange w:id="855" w:author="Hang Lu" w:date="2025-06-29T03:29:00Z">
              <w:tcPr>
                <w:tcW w:w="2876" w:type="dxa"/>
              </w:tcPr>
            </w:tcPrChange>
          </w:tcPr>
          <w:p w14:paraId="47B54CD0" w14:textId="77777777" w:rsidR="00132B78" w:rsidRDefault="1EACF65A">
            <w:pPr>
              <w:widowControl w:val="0"/>
              <w:spacing w:before="0" w:after="0" w:line="240" w:lineRule="auto"/>
              <w:rPr>
                <w:lang w:val="en-GB"/>
              </w:rPr>
              <w:pPrChange w:id="856" w:author="Hang Lu" w:date="2025-06-29T03:31:00Z">
                <w:pPr/>
              </w:pPrChange>
            </w:pPr>
            <w:r w:rsidRPr="1EACF65A">
              <w:rPr>
                <w:lang w:val="en-GB"/>
              </w:rPr>
              <w:t>GLTP</w:t>
            </w:r>
          </w:p>
        </w:tc>
        <w:tc>
          <w:tcPr>
            <w:tcW w:w="4499" w:type="dxa"/>
            <w:tcPrChange w:id="857" w:author="Hang Lu" w:date="2025-06-29T03:29:00Z">
              <w:tcPr>
                <w:tcW w:w="4499" w:type="dxa"/>
              </w:tcPr>
            </w:tcPrChange>
          </w:tcPr>
          <w:p w14:paraId="68336415" w14:textId="77777777" w:rsidR="00132B78" w:rsidRDefault="1EACF65A">
            <w:pPr>
              <w:widowControl w:val="0"/>
              <w:spacing w:before="0" w:after="0" w:line="240" w:lineRule="auto"/>
              <w:rPr>
                <w:lang w:val="en-GB"/>
              </w:rPr>
              <w:pPrChange w:id="858" w:author="Hang Lu" w:date="2025-06-29T03:31:00Z">
                <w:pPr/>
              </w:pPrChange>
            </w:pPr>
            <w:r w:rsidRPr="1EACF65A">
              <w:rPr>
                <w:lang w:val="en-GB"/>
              </w:rPr>
              <w:t>Linear</w:t>
            </w:r>
          </w:p>
        </w:tc>
        <w:tc>
          <w:tcPr>
            <w:tcW w:w="2115" w:type="dxa"/>
            <w:tcPrChange w:id="859" w:author="Hang Lu" w:date="2025-06-29T03:29:00Z">
              <w:tcPr>
                <w:tcW w:w="1189" w:type="dxa"/>
              </w:tcPr>
            </w:tcPrChange>
          </w:tcPr>
          <w:p w14:paraId="1624937D" w14:textId="26D70A3D" w:rsidR="00132B78" w:rsidRDefault="00132B78">
            <w:pPr>
              <w:widowControl w:val="0"/>
              <w:spacing w:before="0" w:after="0" w:line="240" w:lineRule="auto"/>
              <w:rPr>
                <w:lang w:val="en-GB"/>
              </w:rPr>
              <w:pPrChange w:id="860" w:author="Hang Lu" w:date="2025-06-29T03:31:00Z">
                <w:pPr/>
              </w:pPrChange>
            </w:pPr>
            <w:r w:rsidRPr="44D5F7B6">
              <w:rPr>
                <w:lang w:val="en-GB"/>
              </w:rPr>
              <w:fldChar w:fldCharType="begin" w:fldLock="1"/>
            </w:r>
            <w:r w:rsidR="007945EE">
              <w:rPr>
                <w:lang w:val="en-GB"/>
              </w:rPr>
              <w:instrText>ADDIN CSL_CITATION {"citationItems":[{"id":"ITEM-1","itemData":{"DOI":"10.1109/CVPRW.2014.45","ISBN":"9781479943098","ISSN":"21607516","abstract":"We propose a new point set registration method, Global-Local Topology Preservation (GLTP), which can cope with complex non-rigid transformations including highly articulated deformation. The registration is formulated as a Maximum Likelihood (ML) estimation problem with two topologically complementary constraints. The first is the previous Coherent Point Drift (CPD) that encodes a global topology constraint by moving one point set coherently to align with the second set. The second, which is inspired by the idea of Local Linear Embedding (LLE), is introduced to handle highly articulated non-rigid deformation while sustaining the local structure. Without any pre-segmentation, the newly introduced LLE constraint is particularly useful and effective when there are multiple non-coherent and nonrigid local deformations (i.e, the CPD assumption may be violated). We have derived the EM algorithm for the ML optimization constrained with both CPD and LLE terms, leading to the new GLTP algorithm. Experimental results on 2D and 3D examples show its accuracy and robustness in the presence of outliers and noise, especially in the case of highly-articulated non-rigid transformation.","author":[{"dropping-particle":"","family":"Ge","given":"Song","non-dropping-particle":"","parse-names":false,"suffix":""},{"dropping-particle":"","family":"Fan","given":"Guoliang","non-dropping-particle":"","parse-names":false,"suffix":""},{"dropping-particle":"","family":"Ding","given":"Meng","non-dropping-particle":"","parse-names":false,"suffix":""}],"container-title":"IEEE Computer Society Conference on Computer Vision and Pattern Recognition Workshops","id":"ITEM-1","issued":{"date-parts":[["2014"]]},"page":"245-251","title":"Non-rigid point set registration with global-local topology preservation","type":"paper-conference"},"uris":["http://www.mendeley.com/documents/?uuid=d6310378-716c-479c-b908-ae6d84d56654"]}],"mendeley":{"formattedCitation":"&lt;sup&gt;71&lt;/sup&gt;","plainTextFormattedCitation":"71","previouslyFormattedCitation":"&lt;sup&gt;69&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71</w:t>
            </w:r>
            <w:r w:rsidRPr="44D5F7B6">
              <w:rPr>
                <w:lang w:val="en-GB"/>
              </w:rPr>
              <w:fldChar w:fldCharType="end"/>
            </w:r>
          </w:p>
        </w:tc>
      </w:tr>
      <w:tr w:rsidR="00132B78" w14:paraId="22FD0314" w14:textId="77777777" w:rsidTr="44D5F7B6">
        <w:trPr>
          <w:trHeight w:val="300"/>
          <w:trPrChange w:id="861" w:author="Hang Lu" w:date="2025-06-29T03:29:00Z">
            <w:trPr>
              <w:gridAfter w:val="0"/>
              <w:trHeight w:val="300"/>
            </w:trPr>
          </w:trPrChange>
        </w:trPr>
        <w:tc>
          <w:tcPr>
            <w:tcW w:w="2876" w:type="dxa"/>
            <w:tcPrChange w:id="862" w:author="Hang Lu" w:date="2025-06-29T03:29:00Z">
              <w:tcPr>
                <w:tcW w:w="2876" w:type="dxa"/>
              </w:tcPr>
            </w:tcPrChange>
          </w:tcPr>
          <w:p w14:paraId="14224C44" w14:textId="77777777" w:rsidR="00132B78" w:rsidRDefault="1EACF65A">
            <w:pPr>
              <w:widowControl w:val="0"/>
              <w:spacing w:before="0" w:after="0" w:line="240" w:lineRule="auto"/>
              <w:rPr>
                <w:lang w:val="en-GB"/>
              </w:rPr>
              <w:pPrChange w:id="863" w:author="Hang Lu" w:date="2025-06-29T03:31:00Z">
                <w:pPr/>
              </w:pPrChange>
            </w:pPr>
            <w:r w:rsidRPr="1EACF65A">
              <w:rPr>
                <w:lang w:val="en-GB"/>
              </w:rPr>
              <w:t>CPD</w:t>
            </w:r>
          </w:p>
        </w:tc>
        <w:tc>
          <w:tcPr>
            <w:tcW w:w="4499" w:type="dxa"/>
            <w:tcPrChange w:id="864" w:author="Hang Lu" w:date="2025-06-29T03:29:00Z">
              <w:tcPr>
                <w:tcW w:w="4499" w:type="dxa"/>
              </w:tcPr>
            </w:tcPrChange>
          </w:tcPr>
          <w:p w14:paraId="352AC9C5" w14:textId="77777777" w:rsidR="00132B78" w:rsidRDefault="1EACF65A">
            <w:pPr>
              <w:widowControl w:val="0"/>
              <w:spacing w:before="0" w:after="0" w:line="240" w:lineRule="auto"/>
              <w:rPr>
                <w:lang w:val="en-GB"/>
              </w:rPr>
              <w:pPrChange w:id="865" w:author="Hang Lu" w:date="2025-06-29T03:31:00Z">
                <w:pPr/>
              </w:pPrChange>
            </w:pPr>
            <w:r w:rsidRPr="1EACF65A">
              <w:rPr>
                <w:lang w:val="en-GB"/>
              </w:rPr>
              <w:t>Linear</w:t>
            </w:r>
          </w:p>
        </w:tc>
        <w:tc>
          <w:tcPr>
            <w:tcW w:w="2115" w:type="dxa"/>
            <w:tcPrChange w:id="866" w:author="Hang Lu" w:date="2025-06-29T03:29:00Z">
              <w:tcPr>
                <w:tcW w:w="1189" w:type="dxa"/>
              </w:tcPr>
            </w:tcPrChange>
          </w:tcPr>
          <w:p w14:paraId="11C44000" w14:textId="1F30299B" w:rsidR="00132B78" w:rsidRDefault="00132B78">
            <w:pPr>
              <w:widowControl w:val="0"/>
              <w:spacing w:before="0" w:after="0" w:line="240" w:lineRule="auto"/>
              <w:rPr>
                <w:lang w:val="en-GB"/>
              </w:rPr>
              <w:pPrChange w:id="867" w:author="Hang Lu" w:date="2025-06-29T03:31:00Z">
                <w:pPr/>
              </w:pPrChange>
            </w:pPr>
            <w:r w:rsidRPr="44D5F7B6">
              <w:rPr>
                <w:lang w:val="en-GB"/>
              </w:rPr>
              <w:fldChar w:fldCharType="begin" w:fldLock="1"/>
            </w:r>
            <w:r w:rsidR="007945EE">
              <w:rPr>
                <w:lang w:val="en-GB"/>
              </w:rPr>
              <w:instrText>ADDIN CSL_CITATION {"citationItems":[{"id":"ITEM-1","itemData":{"DOI":"10.1109/TPAMI.2010.46","ISBN":"0162-8828","ISSN":"01628828","PMID":"20975122","abstract":"Point set registration is a key component in many computer vision tasks. The goal of point set registration is to assign correspondences between two sets of points and to recover the transformation that maps one point set to the other. Multiple factors, including an unknown non-rigid spatial transformation, large dimensionality of point set, noise and outliers, make the point set registration a challenging problem. We introduce a probabilistic method, called the Coherent Point Drift (CPD) algorithm, for both rigid and non-rigid point set registration. We consider the alignment of two point sets as a probability density estimation problem. We fit the GMM centroids (representing the first point set) to the data (the second point set) by maximizing the likelihood. We force the GMM centroids to move coherently as a group to preserve the topological structure of the point sets. In the rigid case, we impose the coherence constraint by re-parametrization of GMM centroid locations with rigid parameters and derive a closed form solution of the maximization step of the EM algorithm in arbitrary dimensions. In the non-rigid case, we impose the coherence constraint by regularizing the displacement field and using the variational calculus to derive the optimal transformation. We also introduce a fast algorithm that reduces the method computation complexity to linear. We test the CPD algorithm for both rigid and non-rigid transformations in the presence of noise, outliers and missing points, where CPD shows accurate results and outperforms current state-of-the-art methods.","author":[{"dropping-particle":"","family":"Myronenko","given":"Andriy","non-dropping-particle":"","parse-names":false,"suffix":""},{"dropping-particle":"","family":"Song","given":"Xubo","non-dropping-particle":"","parse-names":false,"suffix":""}],"container-title":"Advances in Neural Information Processing Systems 19","id":"ITEM-1","issue":"September","issued":{"date-parts":[["2009"]]},"page":"1009-1016","title":"Point-Set Registration: Coherent Point Drift","type":"article-journal"},"uris":["http://www.mendeley.com/documents/?uuid=26c2f476-0561-43b7-aa92-85122e1ef323"]}],"mendeley":{"formattedCitation":"&lt;sup&gt;72&lt;/sup&gt;","plainTextFormattedCitation":"72","previouslyFormattedCitation":"&lt;sup&gt;70&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72</w:t>
            </w:r>
            <w:r w:rsidRPr="44D5F7B6">
              <w:rPr>
                <w:lang w:val="en-GB"/>
              </w:rPr>
              <w:fldChar w:fldCharType="end"/>
            </w:r>
          </w:p>
        </w:tc>
      </w:tr>
      <w:tr w:rsidR="00132B78" w14:paraId="66CEE3CB" w14:textId="77777777" w:rsidTr="44D5F7B6">
        <w:trPr>
          <w:trHeight w:val="300"/>
          <w:trPrChange w:id="868" w:author="Hang Lu" w:date="2025-06-29T03:29:00Z">
            <w:trPr>
              <w:gridAfter w:val="0"/>
              <w:trHeight w:val="300"/>
            </w:trPr>
          </w:trPrChange>
        </w:trPr>
        <w:tc>
          <w:tcPr>
            <w:tcW w:w="2876" w:type="dxa"/>
            <w:tcPrChange w:id="869" w:author="Hang Lu" w:date="2025-06-29T03:29:00Z">
              <w:tcPr>
                <w:tcW w:w="2876" w:type="dxa"/>
              </w:tcPr>
            </w:tcPrChange>
          </w:tcPr>
          <w:p w14:paraId="13E01B51" w14:textId="77777777" w:rsidR="00132B78" w:rsidRDefault="1EACF65A">
            <w:pPr>
              <w:widowControl w:val="0"/>
              <w:spacing w:before="0" w:after="0" w:line="240" w:lineRule="auto"/>
              <w:rPr>
                <w:lang w:val="en-GB"/>
              </w:rPr>
              <w:pPrChange w:id="870" w:author="Hang Lu" w:date="2025-06-29T03:31:00Z">
                <w:pPr/>
              </w:pPrChange>
            </w:pPr>
            <w:r w:rsidRPr="1EACF65A">
              <w:rPr>
                <w:lang w:val="en-GB"/>
              </w:rPr>
              <w:t>TPSRPM</w:t>
            </w:r>
          </w:p>
        </w:tc>
        <w:tc>
          <w:tcPr>
            <w:tcW w:w="4499" w:type="dxa"/>
            <w:tcPrChange w:id="871" w:author="Hang Lu" w:date="2025-06-29T03:29:00Z">
              <w:tcPr>
                <w:tcW w:w="4499" w:type="dxa"/>
              </w:tcPr>
            </w:tcPrChange>
          </w:tcPr>
          <w:p w14:paraId="0FBF471E" w14:textId="77777777" w:rsidR="00132B78" w:rsidRDefault="1EACF65A">
            <w:pPr>
              <w:widowControl w:val="0"/>
              <w:spacing w:before="0" w:after="0" w:line="240" w:lineRule="auto"/>
              <w:rPr>
                <w:lang w:val="en-GB"/>
              </w:rPr>
              <w:pPrChange w:id="872" w:author="Hang Lu" w:date="2025-06-29T03:31:00Z">
                <w:pPr/>
              </w:pPrChange>
            </w:pPr>
            <w:r w:rsidRPr="1EACF65A">
              <w:rPr>
                <w:lang w:val="en-GB"/>
              </w:rPr>
              <w:t>Linear</w:t>
            </w:r>
          </w:p>
        </w:tc>
        <w:tc>
          <w:tcPr>
            <w:tcW w:w="2115" w:type="dxa"/>
            <w:tcPrChange w:id="873" w:author="Hang Lu" w:date="2025-06-29T03:29:00Z">
              <w:tcPr>
                <w:tcW w:w="1189" w:type="dxa"/>
              </w:tcPr>
            </w:tcPrChange>
          </w:tcPr>
          <w:p w14:paraId="5D8AC661" w14:textId="3D8117A4" w:rsidR="00132B78" w:rsidRDefault="00132B78">
            <w:pPr>
              <w:widowControl w:val="0"/>
              <w:spacing w:before="0" w:after="0" w:line="240" w:lineRule="auto"/>
              <w:rPr>
                <w:lang w:val="en-GB"/>
              </w:rPr>
              <w:pPrChange w:id="874" w:author="Hang Lu" w:date="2025-06-29T03:31:00Z">
                <w:pPr/>
              </w:pPrChange>
            </w:pPr>
            <w:r w:rsidRPr="44D5F7B6">
              <w:rPr>
                <w:lang w:val="en-GB"/>
              </w:rPr>
              <w:fldChar w:fldCharType="begin" w:fldLock="1"/>
            </w:r>
            <w:r w:rsidR="007945EE">
              <w:rPr>
                <w:lang w:val="en-GB"/>
              </w:rPr>
              <w:instrText>ADDIN CSL_CITATION {"citationItems":[{"id":"ITEM-1","itemData":{"DOI":"10.1016/S1077-3142(03)00009-2","ISBN":"1077-3142","ISSN":"10773142","abstract":"Feature-based methods for non-rigid registration frequently encounter the correspondence problem. Regardless of whether points, lines, curves or surface parameterizations are used, feature-based non-rigid matching requires us to automatically solve for correspondences between two sets of features. In addition, there could be many features in either set that have no counterparts in the other. This outlier rejection problem further complicates an already difficult correspondence problem. We formulate feature-based non-rigid registration as a non-rigid point matching problem. After a careful review of the problem and an in-depth examination of two types of methods previously designed for rigid robust point matching (RPM), we propose a new general framework for non-rigid point matching. We consider it a general framework because it does not depend on any particular form of spatial mapping. We have also developed an algorithm - the TPS-RPM algorithm - with the thin-plate spline (TPS) as the parameterization of the non-rigid spatial mapping and the softassign for the correspondence. The performance of the TPS-RPM algorithm is demonstrated and validated in a series of carefully designed synthetic experiments. In each of these experiments, an empirical comparison with the popular iterated closest point (ICP) algorithm is also provided. Finally, we apply the algorithm to the problem of non-rigid registration of cortical anatomical structures which is required in brain mapping. While these results are somewhat preliminary, they clearly demonstrate the applicability of our approach to real world tasks involving feature-based non-rigid registration.","author":[{"dropping-particle":"","family":"Chui","given":"Haili","non-dropping-particle":"","parse-names":false,"suffix":""},{"dropping-particle":"","family":"Rangarajan","given":"Anand","non-dropping-particle":"","parse-names":false,"suffix":""}],"container-title":"Computer Vision and Image Understanding","id":"ITEM-1","issue":"2-3","issued":{"date-parts":[["2003"]]},"page":"114-141","title":"A new point matching algorithm for non-rigid registration","type":"article-journal","volume":"89"},"uris":["http://www.mendeley.com/documents/?uuid=59fca94a-fc50-4117-9737-3888b775d24b"]}],"mendeley":{"formattedCitation":"&lt;sup&gt;73&lt;/sup&gt;","plainTextFormattedCitation":"73","previouslyFormattedCitation":"&lt;sup&gt;71&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73</w:t>
            </w:r>
            <w:r w:rsidRPr="44D5F7B6">
              <w:rPr>
                <w:lang w:val="en-GB"/>
              </w:rPr>
              <w:fldChar w:fldCharType="end"/>
            </w:r>
          </w:p>
        </w:tc>
      </w:tr>
      <w:tr w:rsidR="00132B78" w14:paraId="5030CDE9" w14:textId="77777777" w:rsidTr="44D5F7B6">
        <w:trPr>
          <w:trHeight w:val="300"/>
          <w:trPrChange w:id="875" w:author="Hang Lu" w:date="2025-06-29T03:29:00Z">
            <w:trPr>
              <w:gridAfter w:val="0"/>
              <w:trHeight w:val="300"/>
            </w:trPr>
          </w:trPrChange>
        </w:trPr>
        <w:tc>
          <w:tcPr>
            <w:tcW w:w="2876" w:type="dxa"/>
            <w:tcPrChange w:id="876" w:author="Hang Lu" w:date="2025-06-29T03:29:00Z">
              <w:tcPr>
                <w:tcW w:w="2876" w:type="dxa"/>
              </w:tcPr>
            </w:tcPrChange>
          </w:tcPr>
          <w:p w14:paraId="2286257A" w14:textId="77777777" w:rsidR="00132B78" w:rsidRDefault="1EACF65A">
            <w:pPr>
              <w:widowControl w:val="0"/>
              <w:spacing w:before="0" w:after="0" w:line="240" w:lineRule="auto"/>
              <w:rPr>
                <w:lang w:val="en-GB"/>
              </w:rPr>
              <w:pPrChange w:id="877" w:author="Hang Lu" w:date="2025-06-29T03:31:00Z">
                <w:pPr/>
              </w:pPrChange>
            </w:pPr>
            <w:r w:rsidRPr="1EACF65A">
              <w:rPr>
                <w:lang w:val="en-GB"/>
              </w:rPr>
              <w:t>ECMPR</w:t>
            </w:r>
          </w:p>
        </w:tc>
        <w:tc>
          <w:tcPr>
            <w:tcW w:w="4499" w:type="dxa"/>
            <w:tcPrChange w:id="878" w:author="Hang Lu" w:date="2025-06-29T03:29:00Z">
              <w:tcPr>
                <w:tcW w:w="4499" w:type="dxa"/>
              </w:tcPr>
            </w:tcPrChange>
          </w:tcPr>
          <w:p w14:paraId="54126F94" w14:textId="77777777" w:rsidR="00132B78" w:rsidRDefault="1EACF65A">
            <w:pPr>
              <w:widowControl w:val="0"/>
              <w:spacing w:before="0" w:after="0" w:line="240" w:lineRule="auto"/>
              <w:rPr>
                <w:lang w:val="en-GB"/>
              </w:rPr>
              <w:pPrChange w:id="879" w:author="Hang Lu" w:date="2025-06-29T03:31:00Z">
                <w:pPr/>
              </w:pPrChange>
            </w:pPr>
            <w:r w:rsidRPr="1EACF65A">
              <w:rPr>
                <w:lang w:val="en-GB"/>
              </w:rPr>
              <w:t>Linear</w:t>
            </w:r>
          </w:p>
        </w:tc>
        <w:tc>
          <w:tcPr>
            <w:tcW w:w="2115" w:type="dxa"/>
            <w:tcPrChange w:id="880" w:author="Hang Lu" w:date="2025-06-29T03:29:00Z">
              <w:tcPr>
                <w:tcW w:w="1189" w:type="dxa"/>
              </w:tcPr>
            </w:tcPrChange>
          </w:tcPr>
          <w:p w14:paraId="6DACE35C" w14:textId="41C1AAB3" w:rsidR="00132B78" w:rsidRDefault="00132B78">
            <w:pPr>
              <w:widowControl w:val="0"/>
              <w:spacing w:before="0" w:after="0" w:line="240" w:lineRule="auto"/>
              <w:rPr>
                <w:lang w:val="en-GB"/>
              </w:rPr>
              <w:pPrChange w:id="881" w:author="Hang Lu" w:date="2025-06-29T03:31:00Z">
                <w:pPr/>
              </w:pPrChange>
            </w:pPr>
            <w:r w:rsidRPr="44D5F7B6">
              <w:rPr>
                <w:lang w:val="en-GB"/>
              </w:rPr>
              <w:fldChar w:fldCharType="begin" w:fldLock="1"/>
            </w:r>
            <w:r w:rsidR="007945EE">
              <w:rPr>
                <w:lang w:val="en-GB"/>
              </w:rPr>
              <w:instrText>ADDIN CSL_CITATION {"citationItems":[{"id":"ITEM-1","itemData":{"DOI":"10.1109/TPAMI.2010.94","ISBN":"1939-3539 (Electronic)\\r0098-5589 (Linking)","ISSN":"01628828","PMID":"20421669","abstract":"This paper addresses the issue of matching rigid and articulated shapes through probabilistic point registration. The problem is recast into a missing data framework where unknown correspondences are handled via mixture models. Adopting a maximum likelihood principle, we introduce an innovative EM-like algorithm, namely, the Expectation Conditional Maximization for Point Registration (ECMPR) algorithm. The algorithm allows the use of general covariance matrices for the mixture model components and improves over the isotropic covariance case. We analyze in detail the associated consequences in terms of estimation of the registration parameters, and propose an optimal method for estimating the rotational and translational parameters based on semidefinite positive relaxation. We extend rigid registration to articulated registration. Robustness is ensured by detecting and rejecting outliers through the addition of a uniform component to the Gaussian mixture model at hand. We provide an in-depth analysis of our method and compare it both theoretically and experimentally with other robust methods for point registration.","author":[{"dropping-particle":"","family":"Horaud","given":"Radu","non-dropping-particle":"","parse-names":false,"suffix":""},{"dropping-particle":"","family":"Forbes","given":"Florence","non-dropping-particle":"","parse-names":false,"suffix":""},{"dropping-particle":"","family":"Yguel","given":"Manuel","non-dropping-particle":"","parse-names":false,"suffix":""},{"dropping-particle":"","family":"Dewaele","given":"Guillaume","non-dropping-particle":"","parse-names":false,"suffix":""},{"dropping-particle":"","family":"Zhang","given":"Jian","non-dropping-particle":"","parse-names":false,"suffix":""}],"container-title":"IEEE Transactions on Pattern Analysis and Machine Intelligence","id":"ITEM-1","issue":"3","issued":{"date-parts":[["2011"]]},"page":"587-602","title":"Rigid and articulated point registration with expectation conditional maximization","type":"article-journal","volume":"33"},"uris":["http://www.mendeley.com/documents/?uuid=2b920e8d-95ff-46ca-991d-3fca4ae41506"]}],"mendeley":{"formattedCitation":"&lt;sup&gt;74&lt;/sup&gt;","plainTextFormattedCitation":"74","previouslyFormattedCitation":"&lt;sup&gt;72&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74</w:t>
            </w:r>
            <w:r w:rsidRPr="44D5F7B6">
              <w:rPr>
                <w:lang w:val="en-GB"/>
              </w:rPr>
              <w:fldChar w:fldCharType="end"/>
            </w:r>
          </w:p>
        </w:tc>
      </w:tr>
      <w:tr w:rsidR="00132B78" w14:paraId="0617EE72" w14:textId="77777777" w:rsidTr="44D5F7B6">
        <w:trPr>
          <w:trHeight w:val="300"/>
          <w:trPrChange w:id="882" w:author="Hang Lu" w:date="2025-06-29T03:29:00Z">
            <w:trPr>
              <w:gridAfter w:val="0"/>
              <w:trHeight w:val="300"/>
            </w:trPr>
          </w:trPrChange>
        </w:trPr>
        <w:tc>
          <w:tcPr>
            <w:tcW w:w="2876" w:type="dxa"/>
            <w:tcPrChange w:id="883" w:author="Hang Lu" w:date="2025-06-29T03:29:00Z">
              <w:tcPr>
                <w:tcW w:w="2876" w:type="dxa"/>
              </w:tcPr>
            </w:tcPrChange>
          </w:tcPr>
          <w:p w14:paraId="016E16AC" w14:textId="77777777" w:rsidR="00132B78" w:rsidRDefault="1EACF65A">
            <w:pPr>
              <w:widowControl w:val="0"/>
              <w:spacing w:before="0" w:after="0" w:line="240" w:lineRule="auto"/>
              <w:rPr>
                <w:lang w:val="en-GB"/>
              </w:rPr>
              <w:pPrChange w:id="884" w:author="Hang Lu" w:date="2025-06-29T03:31:00Z">
                <w:pPr/>
              </w:pPrChange>
            </w:pPr>
            <w:proofErr w:type="spellStart"/>
            <w:r w:rsidRPr="1EACF65A">
              <w:rPr>
                <w:lang w:val="en-GB"/>
              </w:rPr>
              <w:t>GMMReg</w:t>
            </w:r>
            <w:proofErr w:type="spellEnd"/>
          </w:p>
        </w:tc>
        <w:tc>
          <w:tcPr>
            <w:tcW w:w="4499" w:type="dxa"/>
            <w:tcPrChange w:id="885" w:author="Hang Lu" w:date="2025-06-29T03:29:00Z">
              <w:tcPr>
                <w:tcW w:w="4499" w:type="dxa"/>
              </w:tcPr>
            </w:tcPrChange>
          </w:tcPr>
          <w:p w14:paraId="15E444A1" w14:textId="77777777" w:rsidR="00132B78" w:rsidRDefault="1EACF65A">
            <w:pPr>
              <w:widowControl w:val="0"/>
              <w:spacing w:before="0" w:after="0" w:line="240" w:lineRule="auto"/>
              <w:rPr>
                <w:lang w:val="en-GB"/>
              </w:rPr>
              <w:pPrChange w:id="886" w:author="Hang Lu" w:date="2025-06-29T03:31:00Z">
                <w:pPr/>
              </w:pPrChange>
            </w:pPr>
            <w:r w:rsidRPr="1EACF65A">
              <w:rPr>
                <w:lang w:val="en-GB"/>
              </w:rPr>
              <w:t>Linear</w:t>
            </w:r>
          </w:p>
        </w:tc>
        <w:tc>
          <w:tcPr>
            <w:tcW w:w="2115" w:type="dxa"/>
            <w:tcPrChange w:id="887" w:author="Hang Lu" w:date="2025-06-29T03:29:00Z">
              <w:tcPr>
                <w:tcW w:w="1189" w:type="dxa"/>
              </w:tcPr>
            </w:tcPrChange>
          </w:tcPr>
          <w:p w14:paraId="70B414BC" w14:textId="22391DA8" w:rsidR="00132B78" w:rsidRDefault="00132B78">
            <w:pPr>
              <w:widowControl w:val="0"/>
              <w:spacing w:before="0" w:after="0" w:line="240" w:lineRule="auto"/>
              <w:rPr>
                <w:lang w:val="en-GB"/>
              </w:rPr>
              <w:pPrChange w:id="888" w:author="Hang Lu" w:date="2025-06-29T03:31:00Z">
                <w:pPr/>
              </w:pPrChange>
            </w:pPr>
            <w:r w:rsidRPr="44D5F7B6">
              <w:rPr>
                <w:lang w:val="en-GB"/>
              </w:rPr>
              <w:fldChar w:fldCharType="begin" w:fldLock="1"/>
            </w:r>
            <w:r w:rsidR="007945EE">
              <w:rPr>
                <w:lang w:val="en-GB"/>
              </w:rPr>
              <w:instrText>ADDIN CSL_CITATION {"citationItems":[{"id":"ITEM-1","itemData":{"DOI":"10.1109/ICCV.2005.17","ISBN":"076952334X","ISSN":"1550-5499","PMID":"19169422","abstract":"This paper proposes a novel and robust approach to the point set registration problem in the presence of large amounts of noise and outliers. Each of the point sets is represented by a mixture of Gaussians and the point set registration is treated as a problem of aligning the two mixtures. We derive a closed-form expression for the L(2) distance between two Gaussian mixtures, which in turn leads to a computationally efficient registration algorithm. This new algorithm has an intuitive interpretation, is simple to implement and exhibits inherent statistical robustness. Experimental results indicate that our algorithm achieves very good performance in terms of both robustness and accuracy.","author":[{"dropping-particle":"","family":"Jian","given":"Bing","non-dropping-particle":"","parse-names":false,"suffix":""},{"dropping-particle":"","family":"Vemuri","given":"Baba C","non-dropping-particle":"","parse-names":false,"suffix":""}],"container-title":"Proceedings / IEEE International Conference on Computer Vision. IEEE International Conference on Computer Vision","id":"ITEM-1","issued":{"date-parts":[["2005"]]},"page":"1246-1251","title":"A Robust Algorithm for Point Set Registration Using Mixture of Gaussians.","type":"article-journal","volume":"2"},"uris":["http://www.mendeley.com/documents/?uuid=ce498e48-c990-4dc7-bd57-8f317c238aaf"]}],"mendeley":{"formattedCitation":"&lt;sup&gt;75&lt;/sup&gt;","plainTextFormattedCitation":"75","previouslyFormattedCitation":"&lt;sup&gt;73&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75</w:t>
            </w:r>
            <w:r w:rsidRPr="44D5F7B6">
              <w:rPr>
                <w:lang w:val="en-GB"/>
              </w:rPr>
              <w:fldChar w:fldCharType="end"/>
            </w:r>
          </w:p>
        </w:tc>
      </w:tr>
      <w:tr w:rsidR="00132B78" w14:paraId="596D37E3" w14:textId="77777777" w:rsidTr="44D5F7B6">
        <w:trPr>
          <w:trHeight w:val="300"/>
          <w:trPrChange w:id="889" w:author="Hang Lu" w:date="2025-06-29T03:29:00Z">
            <w:trPr>
              <w:gridAfter w:val="0"/>
              <w:trHeight w:val="300"/>
            </w:trPr>
          </w:trPrChange>
        </w:trPr>
        <w:tc>
          <w:tcPr>
            <w:tcW w:w="2876" w:type="dxa"/>
            <w:tcPrChange w:id="890" w:author="Hang Lu" w:date="2025-06-29T03:29:00Z">
              <w:tcPr>
                <w:tcW w:w="2876" w:type="dxa"/>
              </w:tcPr>
            </w:tcPrChange>
          </w:tcPr>
          <w:p w14:paraId="163D65AD" w14:textId="77777777" w:rsidR="00132B78" w:rsidRDefault="1EACF65A">
            <w:pPr>
              <w:widowControl w:val="0"/>
              <w:spacing w:before="0" w:after="0" w:line="240" w:lineRule="auto"/>
              <w:rPr>
                <w:lang w:val="en-GB"/>
              </w:rPr>
              <w:pPrChange w:id="891" w:author="Hang Lu" w:date="2025-06-29T03:31:00Z">
                <w:pPr/>
              </w:pPrChange>
            </w:pPr>
            <w:r w:rsidRPr="1EACF65A">
              <w:rPr>
                <w:lang w:val="en-GB"/>
              </w:rPr>
              <w:t>GLMD</w:t>
            </w:r>
          </w:p>
        </w:tc>
        <w:tc>
          <w:tcPr>
            <w:tcW w:w="4499" w:type="dxa"/>
            <w:tcPrChange w:id="892" w:author="Hang Lu" w:date="2025-06-29T03:29:00Z">
              <w:tcPr>
                <w:tcW w:w="4499" w:type="dxa"/>
              </w:tcPr>
            </w:tcPrChange>
          </w:tcPr>
          <w:p w14:paraId="51B49E4F" w14:textId="77777777" w:rsidR="00132B78" w:rsidRDefault="1EACF65A">
            <w:pPr>
              <w:widowControl w:val="0"/>
              <w:spacing w:before="0" w:after="0" w:line="240" w:lineRule="auto"/>
              <w:rPr>
                <w:lang w:val="en-GB"/>
              </w:rPr>
              <w:pPrChange w:id="893" w:author="Hang Lu" w:date="2025-06-29T03:31:00Z">
                <w:pPr/>
              </w:pPrChange>
            </w:pPr>
            <w:r w:rsidRPr="1EACF65A">
              <w:rPr>
                <w:lang w:val="en-GB"/>
              </w:rPr>
              <w:t>Linear</w:t>
            </w:r>
          </w:p>
        </w:tc>
        <w:tc>
          <w:tcPr>
            <w:tcW w:w="2115" w:type="dxa"/>
            <w:tcPrChange w:id="894" w:author="Hang Lu" w:date="2025-06-29T03:29:00Z">
              <w:tcPr>
                <w:tcW w:w="1189" w:type="dxa"/>
              </w:tcPr>
            </w:tcPrChange>
          </w:tcPr>
          <w:p w14:paraId="2EA73842" w14:textId="4AEF0A6D" w:rsidR="00132B78" w:rsidRDefault="00132B78">
            <w:pPr>
              <w:widowControl w:val="0"/>
              <w:spacing w:before="0" w:after="0" w:line="240" w:lineRule="auto"/>
              <w:rPr>
                <w:lang w:val="en-GB"/>
              </w:rPr>
              <w:pPrChange w:id="895" w:author="Hang Lu" w:date="2025-06-29T03:31:00Z">
                <w:pPr/>
              </w:pPrChange>
            </w:pPr>
            <w:r w:rsidRPr="44D5F7B6">
              <w:rPr>
                <w:lang w:val="en-GB"/>
              </w:rPr>
              <w:fldChar w:fldCharType="begin" w:fldLock="1"/>
            </w:r>
            <w:r w:rsidR="007945EE">
              <w:rPr>
                <w:lang w:val="en-GB"/>
              </w:rPr>
              <w:instrText>ADDIN CSL_CITATION {"citationItems":[{"id":"ITEM-1","itemData":{"DOI":"10.1016/j.patcog.2014.06.017","ISBN":"0031-3203","ISSN":"00313203","abstract":"We present a robust global and local mixture distance (GLMD) based non-rigid point set registration method which consists of an alternating two-step process: correspondence estimation and transformation updating. We first define two distance features for measuring global and local structural differences between two point sets, respectively. The two distances are then combined to form a GLMD based cost matrix which provides a flexible way to estimate correspondences by minimizing global or local structural differences using a linear assignment solution. To improve the correspondence estimation and enhance the interaction between the two steps, an annealing scheme is designed to gradually change the cost minimization from local to global and the thin plate spline transformation from rigid to non-rigid during registration. We test the performance of our method in contour registration, sequence images and real images, and compare with six state-of-the-art methods where our method shows the best alignments in most scenarios.","author":[{"dropping-particle":"","family":"Yang","given":"Yang","non-dropping-particle":"","parse-names":false,"suffix":""},{"dropping-particle":"","family":"Ong","given":"Sim Heng","non-dropping-particle":"","parse-names":false,"suffix":""},{"dropping-particle":"","family":"Foong","given":"Kelvin Weng Chiong","non-dropping-particle":"","parse-names":false,"suffix":""}],"container-title":"Pattern Recognition","id":"ITEM-1","issue":"1","issued":{"date-parts":[["2015"]]},"page":"156-173","title":"A robust global and local mixture distance based non-rigid point set registration","type":"article-journal","volume":"48"},"uris":["http://www.mendeley.com/documents/?uuid=2e090cc8-b80f-4f12-b014-ecb24d739dbc"]}],"mendeley":{"formattedCitation":"&lt;sup&gt;76&lt;/sup&gt;","plainTextFormattedCitation":"76","previouslyFormattedCitation":"&lt;sup&gt;74&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76</w:t>
            </w:r>
            <w:r w:rsidRPr="44D5F7B6">
              <w:rPr>
                <w:lang w:val="en-GB"/>
              </w:rPr>
              <w:fldChar w:fldCharType="end"/>
            </w:r>
          </w:p>
        </w:tc>
      </w:tr>
      <w:tr w:rsidR="00132B78" w14:paraId="31B3A1E4" w14:textId="77777777" w:rsidTr="44D5F7B6">
        <w:trPr>
          <w:trHeight w:val="300"/>
          <w:trPrChange w:id="896" w:author="Hang Lu" w:date="2025-06-29T03:29:00Z">
            <w:trPr>
              <w:gridAfter w:val="0"/>
              <w:trHeight w:val="300"/>
            </w:trPr>
          </w:trPrChange>
        </w:trPr>
        <w:tc>
          <w:tcPr>
            <w:tcW w:w="2876" w:type="dxa"/>
            <w:tcPrChange w:id="897" w:author="Hang Lu" w:date="2025-06-29T03:29:00Z">
              <w:tcPr>
                <w:tcW w:w="2876" w:type="dxa"/>
              </w:tcPr>
            </w:tcPrChange>
          </w:tcPr>
          <w:p w14:paraId="11E07C19" w14:textId="77777777" w:rsidR="00132B78" w:rsidRDefault="1EACF65A">
            <w:pPr>
              <w:widowControl w:val="0"/>
              <w:spacing w:before="0" w:after="0" w:line="240" w:lineRule="auto"/>
              <w:rPr>
                <w:lang w:val="en-GB"/>
              </w:rPr>
              <w:pPrChange w:id="898" w:author="Hang Lu" w:date="2025-06-29T03:31:00Z">
                <w:pPr/>
              </w:pPrChange>
            </w:pPr>
            <w:r w:rsidRPr="1EACF65A">
              <w:rPr>
                <w:lang w:val="en-GB"/>
              </w:rPr>
              <w:t>PRGLS</w:t>
            </w:r>
          </w:p>
        </w:tc>
        <w:tc>
          <w:tcPr>
            <w:tcW w:w="4499" w:type="dxa"/>
            <w:tcPrChange w:id="899" w:author="Hang Lu" w:date="2025-06-29T03:29:00Z">
              <w:tcPr>
                <w:tcW w:w="4499" w:type="dxa"/>
              </w:tcPr>
            </w:tcPrChange>
          </w:tcPr>
          <w:p w14:paraId="244BB7D9" w14:textId="77777777" w:rsidR="00132B78" w:rsidRDefault="1EACF65A">
            <w:pPr>
              <w:widowControl w:val="0"/>
              <w:spacing w:before="0" w:after="0" w:line="240" w:lineRule="auto"/>
              <w:rPr>
                <w:lang w:val="en-GB"/>
              </w:rPr>
              <w:pPrChange w:id="900" w:author="Hang Lu" w:date="2025-06-29T03:31:00Z">
                <w:pPr/>
              </w:pPrChange>
            </w:pPr>
            <w:r w:rsidRPr="1EACF65A">
              <w:rPr>
                <w:lang w:val="en-GB"/>
              </w:rPr>
              <w:t>Linear</w:t>
            </w:r>
          </w:p>
        </w:tc>
        <w:tc>
          <w:tcPr>
            <w:tcW w:w="2115" w:type="dxa"/>
            <w:tcPrChange w:id="901" w:author="Hang Lu" w:date="2025-06-29T03:29:00Z">
              <w:tcPr>
                <w:tcW w:w="1189" w:type="dxa"/>
              </w:tcPr>
            </w:tcPrChange>
          </w:tcPr>
          <w:p w14:paraId="7A26D569" w14:textId="4050AC43" w:rsidR="00132B78" w:rsidRDefault="00132B78">
            <w:pPr>
              <w:widowControl w:val="0"/>
              <w:spacing w:before="0" w:after="0" w:line="240" w:lineRule="auto"/>
              <w:rPr>
                <w:lang w:val="en-GB"/>
              </w:rPr>
              <w:pPrChange w:id="902" w:author="Hang Lu" w:date="2025-06-29T03:31:00Z">
                <w:pPr/>
              </w:pPrChange>
            </w:pPr>
            <w:r w:rsidRPr="44D5F7B6">
              <w:rPr>
                <w:lang w:val="en-GB"/>
              </w:rPr>
              <w:fldChar w:fldCharType="begin" w:fldLock="1"/>
            </w:r>
            <w:r w:rsidR="007945EE">
              <w:rPr>
                <w:lang w:val="en-GB"/>
              </w:rPr>
              <w:instrText>ADDIN CSL_CITATION {"citationItems":[{"id":"ITEM-1","itemData":{"DOI":"10.1109/TIP.2015.2467217","ISBN":"0001404105","ISSN":"10577149","PMID":"26276991","abstract":"In previous work on point registration, the input point sets are often represented using Gaussian mixture models and the registration is then addressed through a probabilistic approach, which aims to exploit global relationships on the point sets. For non-rigid shapes, however, the local structures among neighboring points are also strong and stable and thus helpful in recovering the point correspondence. In this paper, we formulate point registration as the estimation of a mixture of densities, where local features, such as shape context, are used to assign the membership probabilities of the mixture model. This enables us to preserve both global and local structures during matching. The transformation between the two point sets is specified in a reproducing kernel Hilbert space and a sparse approximation is adopted to achieve a fast implementation. Extensive experiments on both synthesized and real data show the robustness of our approach under various types of distortions such as deformation, noise, outliers, rotation and occlusion. It greatly outperforms state-of-the-art methods, especially when the data is badly degraded.","author":[{"dropping-particle":"","family":"Ma","given":"Jiayi","non-dropping-particle":"","parse-names":false,"suffix":""},{"dropping-particle":"","family":"Zhao","given":"Ji","non-dropping-particle":"","parse-names":false,"suffix":""},{"dropping-particle":"","family":"Yuille","given":"Alan L.","non-dropping-particle":"","parse-names":false,"suffix":""}],"container-title":"IEEE Transactions on Image Processing","id":"ITEM-1","issue":"1","issued":{"date-parts":[["2016"]]},"page":"53-64","title":"Non-rigid point set registration by preserving global and local structures","type":"article-journal","volume":"25"},"uris":["http://www.mendeley.com/documents/?uuid=25926834-88ae-4e71-9dd7-e20c115d9ce7"]}],"mendeley":{"formattedCitation":"&lt;sup&gt;77&lt;/sup&gt;","plainTextFormattedCitation":"77","previouslyFormattedCitation":"&lt;sup&gt;75&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77</w:t>
            </w:r>
            <w:r w:rsidRPr="44D5F7B6">
              <w:rPr>
                <w:lang w:val="en-GB"/>
              </w:rPr>
              <w:fldChar w:fldCharType="end"/>
            </w:r>
          </w:p>
        </w:tc>
      </w:tr>
    </w:tbl>
    <w:p w14:paraId="151840B4" w14:textId="77777777" w:rsidR="00132B78" w:rsidRPr="00513299" w:rsidRDefault="00132B78">
      <w:pPr>
        <w:widowControl w:val="0"/>
        <w:spacing w:before="0" w:after="0" w:line="240" w:lineRule="auto"/>
        <w:rPr>
          <w:del w:id="903" w:author="Hang Lu" w:date="2025-06-29T03:29:00Z" w16du:dateUtc="2025-06-29T03:29:17Z"/>
          <w:b/>
          <w:bCs/>
        </w:rPr>
        <w:pPrChange w:id="904" w:author="Hang Lu" w:date="2025-06-29T03:31:00Z">
          <w:pPr/>
        </w:pPrChange>
      </w:pPr>
      <w:del w:id="905" w:author="Hang Lu" w:date="2025-06-29T03:29:00Z">
        <w:r w:rsidRPr="1EACF65A" w:rsidDel="1EACF65A">
          <w:rPr>
            <w:b/>
            <w:bCs/>
          </w:rPr>
          <w:delText>Table 4.1 continued</w:delText>
        </w:r>
      </w:del>
    </w:p>
    <w:tbl>
      <w:tblPr>
        <w:tblStyle w:val="TableGrid"/>
        <w:tblW w:w="9490" w:type="dxa"/>
        <w:tblLook w:val="04A0" w:firstRow="1" w:lastRow="0" w:firstColumn="1" w:lastColumn="0" w:noHBand="0" w:noVBand="1"/>
        <w:tblPrChange w:id="906" w:author="Hang Lu" w:date="2025-06-29T03:29:00Z">
          <w:tblPr>
            <w:tblStyle w:val="TableGrid"/>
            <w:tblW w:w="0" w:type="auto"/>
            <w:tblLook w:val="04A0" w:firstRow="1" w:lastRow="0" w:firstColumn="1" w:lastColumn="0" w:noHBand="0" w:noVBand="1"/>
          </w:tblPr>
        </w:tblPrChange>
      </w:tblPr>
      <w:tblGrid>
        <w:gridCol w:w="2876"/>
        <w:gridCol w:w="4499"/>
        <w:gridCol w:w="2115"/>
        <w:tblGridChange w:id="907">
          <w:tblGrid>
            <w:gridCol w:w="360"/>
            <w:gridCol w:w="360"/>
            <w:gridCol w:w="360"/>
            <w:gridCol w:w="1796"/>
            <w:gridCol w:w="4499"/>
            <w:gridCol w:w="2115"/>
          </w:tblGrid>
        </w:tblGridChange>
      </w:tblGrid>
      <w:tr w:rsidR="00132B78" w14:paraId="4950FD84" w14:textId="77777777" w:rsidTr="44D5F7B6">
        <w:trPr>
          <w:trHeight w:val="300"/>
          <w:trPrChange w:id="908" w:author="Hang Lu" w:date="2025-06-29T03:29:00Z">
            <w:trPr>
              <w:gridAfter w:val="0"/>
              <w:trHeight w:val="300"/>
            </w:trPr>
          </w:trPrChange>
        </w:trPr>
        <w:tc>
          <w:tcPr>
            <w:tcW w:w="2876" w:type="dxa"/>
            <w:tcPrChange w:id="909" w:author="Hang Lu" w:date="2025-06-29T03:29:00Z">
              <w:tcPr>
                <w:tcW w:w="2876" w:type="dxa"/>
              </w:tcPr>
            </w:tcPrChange>
          </w:tcPr>
          <w:p w14:paraId="5158C64D" w14:textId="77777777" w:rsidR="00132B78" w:rsidRDefault="1EACF65A">
            <w:pPr>
              <w:widowControl w:val="0"/>
              <w:spacing w:before="0" w:after="0" w:line="240" w:lineRule="auto"/>
              <w:rPr>
                <w:lang w:val="en-GB"/>
              </w:rPr>
              <w:pPrChange w:id="910" w:author="Hang Lu" w:date="2025-06-29T03:31:00Z">
                <w:pPr/>
              </w:pPrChange>
            </w:pPr>
            <w:r w:rsidRPr="1EACF65A">
              <w:rPr>
                <w:lang w:val="en-GB"/>
              </w:rPr>
              <w:t>L2ERPM</w:t>
            </w:r>
          </w:p>
        </w:tc>
        <w:tc>
          <w:tcPr>
            <w:tcW w:w="4499" w:type="dxa"/>
            <w:tcPrChange w:id="911" w:author="Hang Lu" w:date="2025-06-29T03:29:00Z">
              <w:tcPr>
                <w:tcW w:w="4499" w:type="dxa"/>
              </w:tcPr>
            </w:tcPrChange>
          </w:tcPr>
          <w:p w14:paraId="0B7B2F1E" w14:textId="77777777" w:rsidR="00132B78" w:rsidRDefault="1EACF65A">
            <w:pPr>
              <w:widowControl w:val="0"/>
              <w:spacing w:before="0" w:after="0" w:line="240" w:lineRule="auto"/>
              <w:rPr>
                <w:lang w:val="en-GB"/>
              </w:rPr>
              <w:pPrChange w:id="912" w:author="Hang Lu" w:date="2025-06-29T03:31:00Z">
                <w:pPr/>
              </w:pPrChange>
            </w:pPr>
            <w:r w:rsidRPr="1EACF65A">
              <w:rPr>
                <w:lang w:val="en-GB"/>
              </w:rPr>
              <w:t>Linear</w:t>
            </w:r>
          </w:p>
        </w:tc>
        <w:tc>
          <w:tcPr>
            <w:tcW w:w="2115" w:type="dxa"/>
            <w:tcPrChange w:id="913" w:author="Hang Lu" w:date="2025-06-29T03:29:00Z">
              <w:tcPr>
                <w:tcW w:w="1189" w:type="dxa"/>
              </w:tcPr>
            </w:tcPrChange>
          </w:tcPr>
          <w:p w14:paraId="73C674A7" w14:textId="13FC1EF2" w:rsidR="00132B78" w:rsidRDefault="00132B78">
            <w:pPr>
              <w:widowControl w:val="0"/>
              <w:spacing w:before="0" w:after="0" w:line="240" w:lineRule="auto"/>
              <w:rPr>
                <w:lang w:val="en-GB"/>
              </w:rPr>
              <w:pPrChange w:id="914" w:author="Hang Lu" w:date="2025-06-29T03:31:00Z">
                <w:pPr/>
              </w:pPrChange>
            </w:pPr>
            <w:r w:rsidRPr="44D5F7B6">
              <w:rPr>
                <w:lang w:val="en-GB"/>
              </w:rPr>
              <w:fldChar w:fldCharType="begin" w:fldLock="1"/>
            </w:r>
            <w:r w:rsidR="007945EE">
              <w:rPr>
                <w:lang w:val="en-GB"/>
              </w:rPr>
              <w:instrText>ADDIN CSL_CITATION {"citationItems":[{"id":"ITEM-1","itemData":{"DOI":"10.1109/TSP.2014.2388434","ISBN":"1053-587X","ISSN":"1053587X","abstract":"We introduce a new transformation estimation algorithm using the L2E estimator and apply it to non-rigid registration for building robust sparse and dense correspondences. In the sparse point case, our method iteratively recovers the point correspondence and estimates the transformation between two point sets. Feature descriptors such as shape context are used to establish rough correspondence. We then estimate the transformation using our robust algorithm. This enables us to deal with the noise and outliers which arise in the correspondence step. The transformation is specified in a functional space, more specifically a reproducing kernel Hilbert space. In the dense point case for nonrigid image registration, our approach consists of matching both sparsely and densely sampled SIFT features, and it has particular advantages in handling significant scale changes and rotations. The experimental results show that our approach greatly outperforms state-of-the-art methods, particularly when the data contains severe outliers.","author":[{"dropping-particle":"","family":"Ma","given":"Jiayi","non-dropping-particle":"","parse-names":false,"suffix":""},{"dropping-particle":"","family":"Qiu","given":"Weichao","non-dropping-particle":"","parse-names":false,"suffix":""},{"dropping-particle":"","family":"Zhao","given":"Ji","non-dropping-particle":"","parse-names":false,"suffix":""},{"dropping-particle":"","family":"Ma","given":"Yong","non-dropping-particle":"","parse-names":false,"suffix":""},{"dropping-particle":"","family":"Yuille","given":"Alan L.","non-dropping-particle":"","parse-names":false,"suffix":""},{"dropping-particle":"","family":"Tu","given":"Zhuowen","non-dropping-particle":"","parse-names":false,"suffix":""}],"container-title":"IEEE Transactions on Signal Processing","id":"ITEM-1","issue":"5","issued":{"date-parts":[["2015"]]},"page":"1115-1129","title":"Robust L2E estimation of transformation for non-rigid registration","type":"article-journal","volume":"63"},"uris":["http://www.mendeley.com/documents/?uuid=a3880d6f-feba-496c-8e92-969d86de6aca"]}],"mendeley":{"formattedCitation":"&lt;sup&gt;78&lt;/sup&gt;","plainTextFormattedCitation":"78","previouslyFormattedCitation":"&lt;sup&gt;76&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78</w:t>
            </w:r>
            <w:r w:rsidRPr="44D5F7B6">
              <w:rPr>
                <w:lang w:val="en-GB"/>
              </w:rPr>
              <w:fldChar w:fldCharType="end"/>
            </w:r>
          </w:p>
        </w:tc>
      </w:tr>
      <w:tr w:rsidR="00132B78" w14:paraId="4C1E21ED" w14:textId="77777777" w:rsidTr="44D5F7B6">
        <w:trPr>
          <w:trHeight w:val="300"/>
          <w:trPrChange w:id="915" w:author="Hang Lu" w:date="2025-06-29T03:29:00Z">
            <w:trPr>
              <w:gridAfter w:val="0"/>
              <w:trHeight w:val="300"/>
            </w:trPr>
          </w:trPrChange>
        </w:trPr>
        <w:tc>
          <w:tcPr>
            <w:tcW w:w="2876" w:type="dxa"/>
            <w:tcPrChange w:id="916" w:author="Hang Lu" w:date="2025-06-29T03:29:00Z">
              <w:tcPr>
                <w:tcW w:w="2876" w:type="dxa"/>
              </w:tcPr>
            </w:tcPrChange>
          </w:tcPr>
          <w:p w14:paraId="7F98DFB9" w14:textId="77777777" w:rsidR="00132B78" w:rsidRDefault="1EACF65A">
            <w:pPr>
              <w:widowControl w:val="0"/>
              <w:spacing w:before="0" w:after="0" w:line="240" w:lineRule="auto"/>
              <w:rPr>
                <w:lang w:val="en-GB"/>
              </w:rPr>
              <w:pPrChange w:id="917" w:author="Hang Lu" w:date="2025-06-29T03:31:00Z">
                <w:pPr/>
              </w:pPrChange>
            </w:pPr>
            <w:r w:rsidRPr="1EACF65A">
              <w:rPr>
                <w:lang w:val="en-GB"/>
              </w:rPr>
              <w:t>Munkres</w:t>
            </w:r>
          </w:p>
        </w:tc>
        <w:tc>
          <w:tcPr>
            <w:tcW w:w="4499" w:type="dxa"/>
            <w:tcPrChange w:id="918" w:author="Hang Lu" w:date="2025-06-29T03:29:00Z">
              <w:tcPr>
                <w:tcW w:w="4499" w:type="dxa"/>
              </w:tcPr>
            </w:tcPrChange>
          </w:tcPr>
          <w:p w14:paraId="1C64C35E" w14:textId="77777777" w:rsidR="00132B78" w:rsidRDefault="1EACF65A">
            <w:pPr>
              <w:widowControl w:val="0"/>
              <w:spacing w:before="0" w:after="0" w:line="240" w:lineRule="auto"/>
              <w:rPr>
                <w:lang w:val="en-GB"/>
              </w:rPr>
              <w:pPrChange w:id="919" w:author="Hang Lu" w:date="2025-06-29T03:31:00Z">
                <w:pPr/>
              </w:pPrChange>
            </w:pPr>
            <w:r w:rsidRPr="1EACF65A">
              <w:rPr>
                <w:lang w:val="en-GB"/>
              </w:rPr>
              <w:t>Linear</w:t>
            </w:r>
          </w:p>
        </w:tc>
        <w:tc>
          <w:tcPr>
            <w:tcW w:w="2115" w:type="dxa"/>
            <w:tcPrChange w:id="920" w:author="Hang Lu" w:date="2025-06-29T03:29:00Z">
              <w:tcPr>
                <w:tcW w:w="1189" w:type="dxa"/>
              </w:tcPr>
            </w:tcPrChange>
          </w:tcPr>
          <w:p w14:paraId="4F7EC1F7" w14:textId="41A71DDF" w:rsidR="00132B78" w:rsidRDefault="00132B78">
            <w:pPr>
              <w:widowControl w:val="0"/>
              <w:spacing w:before="0" w:after="0" w:line="240" w:lineRule="auto"/>
              <w:rPr>
                <w:lang w:val="en-GB"/>
              </w:rPr>
              <w:pPrChange w:id="921" w:author="Hang Lu" w:date="2025-06-29T03:31:00Z">
                <w:pPr/>
              </w:pPrChange>
            </w:pPr>
            <w:r w:rsidRPr="44D5F7B6">
              <w:rPr>
                <w:lang w:val="en-GB"/>
              </w:rPr>
              <w:fldChar w:fldCharType="begin" w:fldLock="1"/>
            </w:r>
            <w:r w:rsidR="007945EE">
              <w:rPr>
                <w:lang w:val="en-GB"/>
              </w:rPr>
              <w:instrText>ADDIN CSL_CITATION {"citationItems":[{"id":"ITEM-1","itemData":{"abstract":"Assuming that numerical scores are available for the perform- ance of each of n persons on each of n jobs, the \"assignment problem\" is the quest for an assignment of persons tojobs so that the sum of the n scores so obtainedis as large as possible. It is shownthat ideas latent in the work of two Hungarian mathematicians may be exploited to yield a new method of solving this problem.","author":[{"dropping-particle":"","family":"Kuhn","given":"H.W.","non-dropping-particle":"","parse-names":false,"suffix":""}],"container-title":"Naval Research Logistic Quarterly","id":"ITEM-1","issue":"1-2","issued":{"date-parts":[["1955"]]},"page":"83-97","title":"The Hungarian Algorithm for the Assignment Problem","type":"article-journal","volume":"2"},"uris":["http://www.mendeley.com/documents/?uuid=235a0dc2-1f7e-4da4-b1aa-48881a5b8b20"]}],"mendeley":{"formattedCitation":"&lt;sup&gt;79&lt;/sup&gt;","plainTextFormattedCitation":"79","previouslyFormattedCitation":"&lt;sup&gt;77&lt;/sup&gt;"},"properties":{"noteIndex":0},"schema":"https://github.com/citation-style-language/schema/raw/master/csl-citation.json"}</w:instrText>
            </w:r>
            <w:r w:rsidRPr="44D5F7B6">
              <w:rPr>
                <w:lang w:val="en-GB"/>
              </w:rPr>
              <w:fldChar w:fldCharType="separate"/>
            </w:r>
            <w:r w:rsidR="007945EE" w:rsidRPr="007945EE">
              <w:rPr>
                <w:noProof/>
                <w:vertAlign w:val="superscript"/>
                <w:lang w:val="en-GB"/>
              </w:rPr>
              <w:t>79</w:t>
            </w:r>
            <w:r w:rsidRPr="44D5F7B6">
              <w:rPr>
                <w:lang w:val="en-GB"/>
              </w:rPr>
              <w:fldChar w:fldCharType="end"/>
            </w:r>
          </w:p>
        </w:tc>
      </w:tr>
    </w:tbl>
    <w:p w14:paraId="5E1A5712" w14:textId="77777777" w:rsidR="00132B78" w:rsidRDefault="1EACF65A" w:rsidP="00101147">
      <w:pPr>
        <w:pStyle w:val="Heading2"/>
        <w:spacing w:after="0" w:line="240" w:lineRule="auto"/>
        <w:pPrChange w:id="922" w:author="Shivesh Chaudhary" w:date="2025-08-06T16:39:00Z" w16du:dateUtc="2025-08-06T11:09:00Z">
          <w:pPr>
            <w:pStyle w:val="Heading3"/>
            <w:spacing w:before="240"/>
          </w:pPr>
        </w:pPrChange>
      </w:pPr>
      <w:bookmarkStart w:id="923" w:name="_Toc107625704"/>
      <w:r>
        <w:t>Tracking nuclei in whole-brain video of freely moving animal.</w:t>
      </w:r>
      <w:bookmarkEnd w:id="923"/>
    </w:p>
    <w:p w14:paraId="2A24AA16" w14:textId="21BD7C3B" w:rsidR="00132B78" w:rsidRPr="002D0CF0" w:rsidRDefault="1AB53689" w:rsidP="1AB53689">
      <w:pPr>
        <w:widowControl w:val="0"/>
        <w:spacing w:before="0" w:after="0" w:line="240" w:lineRule="auto"/>
        <w:rPr>
          <w:lang w:val="en-GB"/>
        </w:rPr>
      </w:pPr>
      <w:commentRangeStart w:id="924"/>
      <w:ins w:id="925" w:author="Hang Lu" w:date="2025-06-30T22:06:00Z">
        <w:r w:rsidRPr="1AB53689">
          <w:rPr>
            <w:lang w:val="en-GB"/>
          </w:rPr>
          <w:t>One o</w:t>
        </w:r>
      </w:ins>
      <w:commentRangeEnd w:id="924"/>
      <w:r w:rsidR="00132B78">
        <w:commentReference w:id="924"/>
      </w:r>
      <w:ins w:id="926" w:author="Hang Lu" w:date="2025-06-30T22:06:00Z">
        <w:r w:rsidRPr="1AB53689">
          <w:rPr>
            <w:lang w:val="en-GB"/>
          </w:rPr>
          <w:t xml:space="preserve">ther important challenge is that </w:t>
        </w:r>
      </w:ins>
      <w:del w:id="927" w:author="Hang Lu" w:date="2025-06-30T22:06:00Z">
        <w:r w:rsidR="00132B78" w:rsidRPr="1AB53689" w:rsidDel="1AB53689">
          <w:rPr>
            <w:lang w:val="en-GB"/>
          </w:rPr>
          <w:delText>N</w:delText>
        </w:r>
      </w:del>
      <w:ins w:id="928" w:author="Hang Lu" w:date="2025-06-30T22:06:00Z">
        <w:r w:rsidRPr="1AB53689">
          <w:rPr>
            <w:lang w:val="en-GB"/>
          </w:rPr>
          <w:t>n</w:t>
        </w:r>
      </w:ins>
      <w:r w:rsidRPr="1AB53689">
        <w:rPr>
          <w:lang w:val="en-GB"/>
        </w:rPr>
        <w:t>on</w:t>
      </w:r>
      <w:ins w:id="929" w:author="Hang Lu" w:date="2025-06-30T22:05:00Z">
        <w:r w:rsidRPr="1AB53689">
          <w:rPr>
            <w:lang w:val="en-GB"/>
          </w:rPr>
          <w:t>-</w:t>
        </w:r>
      </w:ins>
      <w:del w:id="930" w:author="Hang Lu" w:date="2025-06-30T22:05:00Z">
        <w:r w:rsidR="00132B78" w:rsidRPr="1AB53689" w:rsidDel="1AB53689">
          <w:rPr>
            <w:lang w:val="en-GB"/>
          </w:rPr>
          <w:delText xml:space="preserve"> </w:delText>
        </w:r>
      </w:del>
      <w:r w:rsidRPr="1AB53689">
        <w:rPr>
          <w:lang w:val="en-GB"/>
        </w:rPr>
        <w:t xml:space="preserve">rigid deformations in </w:t>
      </w:r>
      <w:ins w:id="931" w:author="Hang Lu" w:date="2025-06-30T22:06:00Z">
        <w:r w:rsidRPr="1AB53689">
          <w:rPr>
            <w:lang w:val="en-GB"/>
          </w:rPr>
          <w:t xml:space="preserve">the </w:t>
        </w:r>
      </w:ins>
      <w:r w:rsidRPr="1AB53689">
        <w:rPr>
          <w:lang w:val="en-GB"/>
        </w:rPr>
        <w:t xml:space="preserve">head make it difficult to track nuclei. Thus, behaviour recording channel was used to detect skeleton of the worm. Next the skeleton was mapped to neuron activity recording channel. To define coordinates of nuclei in each frame, a coordinate system was defined based on the </w:t>
      </w:r>
      <w:proofErr w:type="spellStart"/>
      <w:r w:rsidRPr="1AB53689">
        <w:rPr>
          <w:lang w:val="en-GB"/>
        </w:rPr>
        <w:t>centerline</w:t>
      </w:r>
      <w:proofErr w:type="spellEnd"/>
      <w:r w:rsidRPr="1AB53689">
        <w:rPr>
          <w:lang w:val="en-GB"/>
        </w:rPr>
        <w:t xml:space="preserve"> in each frame. X coordinate for each </w:t>
      </w:r>
      <w:proofErr w:type="gramStart"/>
      <w:r w:rsidRPr="1AB53689">
        <w:rPr>
          <w:lang w:val="en-GB"/>
        </w:rPr>
        <w:t>nuclei</w:t>
      </w:r>
      <w:proofErr w:type="gramEnd"/>
      <w:r w:rsidRPr="1AB53689">
        <w:rPr>
          <w:lang w:val="en-GB"/>
        </w:rPr>
        <w:t xml:space="preserve"> was defined as the distance along the </w:t>
      </w:r>
      <w:proofErr w:type="spellStart"/>
      <w:r w:rsidRPr="1AB53689">
        <w:rPr>
          <w:lang w:val="en-GB"/>
        </w:rPr>
        <w:t>centerline</w:t>
      </w:r>
      <w:proofErr w:type="spellEnd"/>
      <w:r w:rsidRPr="1AB53689">
        <w:rPr>
          <w:lang w:val="en-GB"/>
        </w:rPr>
        <w:t xml:space="preserve"> starting from posterior end of the </w:t>
      </w:r>
      <w:proofErr w:type="spellStart"/>
      <w:r w:rsidRPr="1AB53689">
        <w:rPr>
          <w:lang w:val="en-GB"/>
        </w:rPr>
        <w:t>centerline</w:t>
      </w:r>
      <w:proofErr w:type="spellEnd"/>
      <w:r w:rsidRPr="1AB53689">
        <w:rPr>
          <w:lang w:val="en-GB"/>
        </w:rPr>
        <w:t xml:space="preserve">. Y coordinate for each cell was defined as the perpendicular distance of the cell to the </w:t>
      </w:r>
      <w:proofErr w:type="spellStart"/>
      <w:r w:rsidRPr="1AB53689">
        <w:rPr>
          <w:lang w:val="en-GB"/>
        </w:rPr>
        <w:t>centerline</w:t>
      </w:r>
      <w:proofErr w:type="spellEnd"/>
      <w:r w:rsidRPr="1AB53689">
        <w:rPr>
          <w:lang w:val="en-GB"/>
        </w:rPr>
        <w:t>.</w:t>
      </w:r>
    </w:p>
    <w:p w14:paraId="15F847BE" w14:textId="77777777" w:rsidR="00132B78" w:rsidRDefault="1EACF65A" w:rsidP="00101147">
      <w:pPr>
        <w:pStyle w:val="Heading2"/>
        <w:spacing w:after="0" w:line="240" w:lineRule="auto"/>
        <w:pPrChange w:id="932" w:author="Shivesh Chaudhary" w:date="2025-08-06T16:39:00Z" w16du:dateUtc="2025-08-06T11:09:00Z">
          <w:pPr>
            <w:pStyle w:val="Heading3"/>
            <w:spacing w:before="240"/>
          </w:pPr>
        </w:pPrChange>
      </w:pPr>
      <w:bookmarkStart w:id="933" w:name="_Toc107625705"/>
      <w:r>
        <w:t>Accuracy quantification on experimental whole-brain imaging video</w:t>
      </w:r>
      <w:bookmarkEnd w:id="933"/>
    </w:p>
    <w:p w14:paraId="18CE00BE" w14:textId="77777777" w:rsidR="00132B78" w:rsidRDefault="1EACF65A">
      <w:pPr>
        <w:widowControl w:val="0"/>
        <w:spacing w:before="0" w:after="0" w:line="240" w:lineRule="auto"/>
        <w:rPr>
          <w:ins w:id="934" w:author="Shivesh Chaudhary" w:date="2025-08-06T16:39:00Z" w16du:dateUtc="2025-08-06T11:09:00Z"/>
          <w:lang w:val="en-GB"/>
        </w:rPr>
      </w:pPr>
      <w:r w:rsidRPr="1EACF65A">
        <w:rPr>
          <w:lang w:val="en-GB"/>
        </w:rPr>
        <w:t>Ground tracks were annotated manually for 200 frames in the video. These tracks were used to assess the accuracy of various methods.</w:t>
      </w:r>
    </w:p>
    <w:p w14:paraId="286DB97B" w14:textId="46511750" w:rsidR="00101147" w:rsidRPr="0073026D" w:rsidRDefault="00101147" w:rsidP="00101147">
      <w:pPr>
        <w:pStyle w:val="Heading1"/>
        <w:spacing w:after="0" w:line="240" w:lineRule="auto"/>
        <w:rPr>
          <w:lang w:val="en-GB"/>
        </w:rPr>
        <w:pPrChange w:id="935" w:author="Shivesh Chaudhary" w:date="2025-08-06T16:40:00Z" w16du:dateUtc="2025-08-06T11:10:00Z">
          <w:pPr/>
        </w:pPrChange>
      </w:pPr>
      <w:ins w:id="936" w:author="Shivesh Chaudhary" w:date="2025-08-06T16:39:00Z" w16du:dateUtc="2025-08-06T11:09:00Z">
        <w:r>
          <w:rPr>
            <w:lang w:val="en-GB"/>
          </w:rPr>
          <w:t>Results</w:t>
        </w:r>
      </w:ins>
    </w:p>
    <w:p w14:paraId="67614830" w14:textId="77777777" w:rsidR="00132B78" w:rsidRPr="00101147" w:rsidRDefault="1EACF65A" w:rsidP="00101147">
      <w:pPr>
        <w:pStyle w:val="Heading2"/>
        <w:spacing w:after="0" w:line="240" w:lineRule="auto"/>
        <w:pPrChange w:id="937" w:author="Shivesh Chaudhary" w:date="2025-08-06T16:40:00Z" w16du:dateUtc="2025-08-06T11:10:00Z">
          <w:pPr>
            <w:pStyle w:val="Heading2"/>
            <w:spacing w:before="240"/>
          </w:pPr>
        </w:pPrChange>
      </w:pPr>
      <w:bookmarkStart w:id="938" w:name="_Toc107625706"/>
      <w:r w:rsidRPr="00101147">
        <w:t>Toolbox for comparison tracking methods</w:t>
      </w:r>
      <w:bookmarkEnd w:id="938"/>
    </w:p>
    <w:p w14:paraId="48CAE562" w14:textId="530675A2" w:rsidR="00132B78" w:rsidRDefault="1AB53689" w:rsidP="1AB53689">
      <w:pPr>
        <w:widowControl w:val="0"/>
        <w:spacing w:before="0" w:after="0" w:line="240" w:lineRule="auto"/>
        <w:ind w:firstLine="720"/>
      </w:pPr>
      <w:r>
        <w:t xml:space="preserve">Several methods have been developed for tracking nuclei in 3D </w:t>
      </w:r>
      <w:r w:rsidRPr="1AB53689">
        <w:rPr>
          <w:i/>
          <w:iCs/>
        </w:rPr>
        <w:t>C. elegans</w:t>
      </w:r>
      <w:r>
        <w:t xml:space="preserve"> whole-brain recording datasets </w:t>
      </w:r>
      <w:r w:rsidR="00132B78">
        <w:fldChar w:fldCharType="begin" w:fldLock="1"/>
      </w:r>
      <w:r w:rsidR="007945EE">
        <w:instrText>ADDIN CSL_CITATION {"citationItems":[{"id":"ITEM-1","itemData":{"DOI":"10.1371/journal.pcbi.1005517","ISBN":"1111111111","ISSN":"15537358","PMID":"28545068","abstract":"Advances in optical neuroimaging techniques now allow neural activity to be recorded with cellular resolution in awake and behaving animals. Brain motion in these recordings pose a unique challenge. The location of individual neurons must be tracked in 3D over time to accurately extract single neuron activity traces. Recordings from small invertebrates like C. elegans are especially challenging because they undergo very large brain motion and deformation during animal movement. Here we present an automated computer vision pipeline to reliably track populations of neurons with single neuron resolution in the brain of a freely moving C. elegans undergoing large motion and deformation. 3D volumetric fluorescent images of the animal's brain are straightened, aligned and registered, and the locations of neurons in the images are found via segmentation. Each neuron is then assigned an identity using a new time-independent machine-learning approach we call Neuron Registration Vector Encoding. In this approach, non-rigid point-set registration is used to match each segmented neuron in each volume with a set of reference volumes taken from throughout the recording. The way each neuron matches with the references defines a feature vector which is clustered to assign an identity to each neuron in each volume. Finally, thin-plate spline interpolation is used to correct errors in segmentation and check consistency of assigned identities. The Neuron Registration Vector Encoding approach proposed here is uniquely well suited for tracking neurons in brains undergoing large deformations. When applied to whole-brain calcium imaging recordings in freely moving C. elegans, this analysis pipeline located 150 neurons for the duration of an 8 minute recording and consistently found more neurons more quickly than manual or semi-automated approaches.","author":[{"dropping-particle":"","family":"Nguyen","given":"Jeffrey P.","non-dropping-particle":"","parse-names":false,"suffix":""},{"dropping-particle":"","family":"Linder","given":"Ashley N.","non-dropping-particle":"","parse-names":false,"suffix":""},{"dropping-particle":"","family":"Plummer","given":"George S.","non-dropping-particle":"","parse-names":false,"suffix":""},{"dropping-particle":"","family":"Shaevitz","given":"Joshua W.","non-dropping-particle":"","parse-names":false,"suffix":""},{"dropping-particle":"","family":"Leifer","given":"Andrew M.","non-dropping-particle":"","parse-names":false,"suffix":""}],"container-title":"PLoS Computational Biology","id":"ITEM-1","issue":"5","issued":{"date-parts":[["2017"]]},"title":"Automatically tracking neurons in a moving and deforming brain","type":"article-journal","volume":"13"},"uris":["http://www.mendeley.com/documents/?uuid=88e0b0ad-5b0f-4514-9ae5-7f54f0f9c600"]},{"id":"ITEM-2","itemData":{"DOI":"10.1093/bioinformatics/btu271","ISSN":"1367-4811","PMID":"24932004","abstract":"MOTIVATION Automated fluorescence microscopes produce massive amounts of images observing cells, often in four dimensions of space and time. This study addresses two tasks of time-lapse imaging analyses; detection and tracking of the many imaged cells, and it is especially intended for 4D live-cell imaging of neuronal nuclei of Caenorhabditis elegans. The cells of interest appear as slightly deformed ellipsoidal forms. They are densely distributed, and move rapidly in a series of 3D images. Thus, existing tracking methods often fail because more than one tracker will follow the same target or a tracker transits from one to other of different targets during rapid moves. RESULTS The present method begins by performing the kernel density estimation in order to convert each 3D image into a smooth, continuous function. The cell bodies in the image are assumed to lie in the regions near the multiple local maxima of the density function. The tasks of detecting and tracking the cells are then addressed with two hill-climbing algorithms. The positions of the trackers are initialized by applying the cell-detection method to an image in the first frame. The tracking method keeps attacking them to near the local maxima in each subsequent image. To prevent the tracker from following multiple cells, we use a Markov random field (MRF) to model the spatial and temporal covariation of the cells and to maximize the image forces and the MRF-induced constraint on the trackers. The tracking procedure is demonstrated with dynamic 3D images that each contain &gt;100 neurons of C.elegans. AVAILABILITY http://daweb.ism.ac.jp/yoshidalab/crest/ismb2014 SUPPLEMENTARY INFORMATION: Supplementary data are available at http://daweb.ism.ac.jp/yoshidalab/crest/ismb2014","author":[{"dropping-particle":"","family":"Tokunaga","given":"Terumasa","non-dropping-particle":"","parse-names":false,"suffix":""},{"dropping-particle":"","family":"Hirose","given":"Osamu","non-dropping-particle":"","parse-names":false,"suffix":""},{"dropping-particle":"","family":"Kawaguchi","given":"Shotaro","non-dropping-particle":"","parse-names":false,"suffix":""},{"dropping-particle":"","family":"Toyoshima","given":"Yu","non-dropping-particle":"","parse-names":false,"suffix":""},{"dropping-particle":"","family":"Teramoto","given":"Takayuki","non-dropping-particle":"","parse-names":false,"suffix":""},{"dropping-particle":"","family":"Ikebata","given":"Hisaki","non-dropping-particle":"","parse-names":false,"suffix":""},{"dropping-particle":"","family":"Kuge","given":"Sayuri","non-dropping-particle":"","parse-names":false,"suffix":""},{"dropping-particle":"","family":"Ishihara","given":"Takeshi","non-dropping-particle":"","parse-names":false,"suffix":""},{"dropping-particle":"","family":"Iino","given":"Yuichi","non-dropping-particle":"","parse-names":false,"suffix":""},{"dropping-particle":"","family":"Yoshida","given":"Ryo","non-dropping-particle":"","parse-names":false,"suffix":""}],"container-title":"Bioinformatics (Oxford, England)","id":"ITEM-2","issue":"12","issued":{"date-parts":[["2014"]]},"page":"i43-51","title":"Automated detection and tracking of many cells by using 4D live-cell imaging data.","type":"article-journal","volume":"30"},"uris":["http://www.mendeley.com/documents/?uuid=842630b5-3390-4514-9677-d7d0b717cd79"]},{"id":"ITEM-3","itemData":{"DOI":"10.7554/eLife.59187","ISSN":"2050-084X","abstract":"Despite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author":[{"dropping-particle":"","family":"Wen","given":"Chentao","non-dropping-particle":"","parse-names":false,"suffix":""},{"dropping-particle":"","family":"Miura","given":"Takuya","non-dropping-particle":"","parse-names":false,"suffix":""},{"dropping-particle":"","family":"Voleti","given":"Venkatakaushik","non-dropping-particle":"","parse-names":false,"suffix":""},{"dropping-particle":"","family":"Yamaguchi","given":"Kazushi","non-dropping-particle":"","parse-names":false,"suffix":""},{"dropping-particle":"","family":"Tsutsumi","given":"Motosuke","non-dropping-particle":"","parse-names":false,"suffix":""},{"dropping-particle":"","family":"Yamamoto","given":"Kei","non-dropping-particle":"","parse-names":false,"suffix":""},{"dropping-particle":"","family":"Otomo","given":"Kohei","non-dropping-particle":"","parse-names":false,"suffix":""},{"dropping-particle":"","family":"Fujie","given":"Yukako","non-dropping-particle":"","parse-names":false,"suffix":""},{"dropping-particle":"","family":"Teramoto","given":"Takayuki","non-dropping-particle":"","parse-names":false,"suffix":""},{"dropping-particle":"","family":"Ishihara","given":"Takeshi","non-dropping-particle":"","parse-names":false,"suffix":""},{"dropping-particle":"","family":"Aoki","given":"Kazuhiro","non-dropping-particle":"","parse-names":false,"suffix":""},{"dropping-particle":"","family":"Nemoto","given":"Tomomi","non-dropping-particle":"","parse-names":false,"suffix":""},{"dropping-particle":"","family":"Hillman","given":"Elizabeth M C","non-dropping-particle":"","parse-names":false,"suffix":""},{"dropping-particle":"","family":"Kimura","given":"Koutarou D","non-dropping-particle":"","parse-names":false,"suffix":""}],"container-title":"eLife","editor":[{"dropping-particle":"","family":"Zimmer","given":"Manuel","non-dropping-particle":"","parse-names":false,"suffix":""},{"dropping-particle":"","family":"Calabrese","given":"Ronald L","non-dropping-particle":"","parse-names":false,"suffix":""}],"id":"ITEM-3","issued":{"date-parts":[["2021"]]},"page":"e59187","publisher":"eLife Sciences Publications, Ltd","title":"3DeeCellTracker, a deep learning-based pipeline for segmenting and tracking cells in 3D time lapse images","type":"article-journal","volume":"10"},"uris":["http://www.mendeley.com/documents/?uuid=9aa899b0-cff7-48ac-bd39-0df3c6904d69"]},{"id":"ITEM-4","itemData":{"abstract":"Author summary Calcium imaging of neuron populations has enabled mapping the neuronal circuits that control animal behavior. However, animal movement, together with the intermittent detectability of calcium sensors, hinders the automatic tracking of individual neuron activity. Here we introduce a novel algorithm and open-access software to track the position of individual neurons in a calcium imaging movie in behaving animals. To handle the motion and the deformation of the animal our method combines state-of-the art algorithms to track neurons, with algorithms to estimate the deformation and predict the positions of neurons when they are silent and undetectable. Our method and software are robust and versatile in various animal models, from two-photon imaging of mouse visual cortex over days, to the highly deforming Hydra. Efficient image analysis and software for monitoring the activity of neuron populations in a wide range of animal models are needed to fully reconstruct the activity of neural circuits and study the emergent functional properties of neuronal ensembles that control animal state and behavior.","author":[{"dropping-particle":"","family":"Lagache","given":"Thibault","non-dropping-particle":"","parse-names":false,"suffix":""},{"dropping-particle":"","family":"Hanson","given":"Alison","non-dropping-particle":"","parse-names":false,"suffix":""},{"dropping-particle":"","family":"Pérez-Ortega","given":"Jesús E","non-dropping-particle":"","parse-names":false,"suffix":""},{"dropping-particle":"","family":"Fairhall","given":"Adrienne","non-dropping-particle":"","parse-names":false,"suffix":""},{"dropping-particle":"","family":"Yuste","given":"Rafael","non-dropping-particle":"","parse-names":false,"suffix":""}],"container-title":"PLOS Computational Biology","id":"ITEM-4","issue":"10","issued":{"date-parts":[["2021","10","8"]]},"page":"e1009432","publisher":"Public Library of Science","title":"Tracking calcium dynamics from individual neurons in behaving animals","type":"article-journal","volume":"17"},"uris":["http://www.mendeley.com/documents/?uuid=878edf89-da08-428c-b1f3-5e6f9cab24ba"]}],"mendeley":{"formattedCitation":"&lt;sup&gt;42,47,51,80&lt;/sup&gt;","plainTextFormattedCitation":"42,47,51,80","previouslyFormattedCitation":"&lt;sup&gt;42,47,51,78&lt;/sup&gt;"},"properties":{"noteIndex":0},"schema":"https://github.com/citation-style-language/schema/raw/master/csl-citation.json"}</w:instrText>
      </w:r>
      <w:r w:rsidR="00132B78">
        <w:fldChar w:fldCharType="separate"/>
      </w:r>
      <w:r w:rsidR="007945EE" w:rsidRPr="007945EE">
        <w:rPr>
          <w:noProof/>
          <w:vertAlign w:val="superscript"/>
        </w:rPr>
        <w:t>42,47,51,80</w:t>
      </w:r>
      <w:r w:rsidR="00132B78">
        <w:fldChar w:fldCharType="end"/>
      </w:r>
      <w:r>
        <w:t xml:space="preserve"> showing great accuracy. However, the decision of which method performs best or may be most suitable to researchers is difficult to make due to several reasons. First, most methods report accuracy using different custom defined metrics. The absolute numbers in these metrics are not directly comparable across methods from different research groups and may even inflate performance across some methods. Second, few of these methods characterize the robustness against noises that are common in data. These noises include deviations in positions of cells frame to frame, false positive detections and missing detections generated by upstream nuclei detection methods, etc. Third, many of these methods provide accuracy on datasets collected in their lab; thus, whether accuracy is generalizable across datasets is not known. Finally, there is scarcity of ground truth tracked and labelled whole-brain video data. Such ground-truth tracking data are necessary to optimize performance of tracking methods and standardize accuracy comparisons across methods. In the absence of such data, it is difficult for researchers to build and optimize new tracking methods.</w:t>
      </w:r>
    </w:p>
    <w:p w14:paraId="7E9EB86C" w14:textId="01DB3DD3" w:rsidR="00132B78" w:rsidRDefault="1AB53689" w:rsidP="1AB53689">
      <w:pPr>
        <w:widowControl w:val="0"/>
        <w:spacing w:before="0" w:after="0" w:line="240" w:lineRule="auto"/>
        <w:ind w:firstLine="720"/>
      </w:pPr>
      <w:r>
        <w:t xml:space="preserve">To address these issues, we developed a toolbox that enables researcher to develop, optimize and compare their new tracking methods against previous methods. There are three modular components in our toolbox. In the first component, researchers can generate synthetic </w:t>
      </w:r>
      <w:r>
        <w:lastRenderedPageBreak/>
        <w:t xml:space="preserve">video data of segmented nuclei where ground truth tracking of all cells is known by default. To recapitulate the challenges faced by tracking algorithms in real data, three kinds of noises can be added to the synthetic video; false positive detected cells, missed detections and deviations in cell positions. These noises commonly arise in experimental data due to errors in segmentation method used, transients in neuron activities, and low fluorophore expression levels, and affect tracking algorithm accuracy. Since the ground-truth tracking is known by default for synthetic data, researchers can easily optimize and compare their tracking methods across a range of noise levels. Thus, the first component addresses the issue of data scarcity and generalizability. </w:t>
      </w:r>
    </w:p>
    <w:p w14:paraId="2F81DC7E" w14:textId="0241F7EC" w:rsidR="00132B78" w:rsidRDefault="1AB53689" w:rsidP="1AB53689">
      <w:pPr>
        <w:widowControl w:val="0"/>
        <w:spacing w:before="0" w:after="0" w:line="240" w:lineRule="auto"/>
        <w:ind w:firstLine="720"/>
      </w:pPr>
      <w:r>
        <w:t>In the second component, researchers can choose from 7 different point-cloud matching based methods or linear methods and 14 different graph matching methods (Table 4.1) for establishing correspondence between cells across frames. Further two different tracking strategies can be used across these methods. These include 1) sequential tracking where each frame is tracked to its previous frame, and 2) tracking by matching all frames to one reference frame. We also compare accuracy for min-cost flow based tracking strategies such as uTrack</w:t>
      </w:r>
      <w:r w:rsidR="00132B78">
        <w:fldChar w:fldCharType="begin" w:fldLock="1"/>
      </w:r>
      <w:r w:rsidR="007945EE">
        <w:instrText>ADDIN CSL_CITATION {"citationItems":[{"id":"ITEM-1","itemData":{"DOI":"10.1038/nmeth.1237","ISBN":"doi:10.1038/nmeth.1237","ISSN":"1548-7091","PMID":"18641657","abstract":"Single-particle tracking (SPT) is often the rate-limiting step in live-cell imaging studies of subcellular dynamics. Here we present a tracking algorithm that addresses the principal challenges of SPT, namely high particle density, particle motion heterogeneity, temporary particle disappearance, and particle merging and splitting. The algorithm first links particles between consecutive frames and then links the resulting track segments into complete trajectories. Both steps are formulated as global combinatorial optimization problems whose solution identifies the overall most likely set of particle trajectories throughout a movie. Using this approach, we show that the GTPase dynamin differentially affects the kinetics of long- and short-lived endocytic structures and that the motion of CD36 receptors along cytoskeleton-mediated linear tracks increases their aggregation probability. Both applications indicate the requirement for robust and complete tracking of dense particle fields to dissect the mechanisms of receptor organization at the level of the plasma membrane.","author":[{"dropping-particle":"","family":"Jaqaman","given":"Khuloud","non-dropping-particle":"","parse-names":false,"suffix":""},{"dropping-particle":"","family":"Loerke","given":"Dinah","non-dropping-particle":"","parse-names":false,"suffix":""},{"dropping-particle":"","family":"Mettlen","given":"Marcel","non-dropping-particle":"","parse-names":false,"suffix":""},{"dropping-particle":"","family":"Kuwata","given":"Hirotaka","non-dropping-particle":"","parse-names":false,"suffix":""},{"dropping-particle":"","family":"Grinstein","given":"Sergio","non-dropping-particle":"","parse-names":false,"suffix":""},{"dropping-particle":"","family":"Schmid","given":"Sandra L","non-dropping-particle":"","parse-names":false,"suffix":""},{"dropping-particle":"","family":"Danuser","given":"Gaudenz","non-dropping-particle":"","parse-names":false,"suffix":""}],"container-title":"Nature Methods","id":"ITEM-1","issue":"8","issued":{"date-parts":[["2008"]]},"page":"695-702","title":"Robust single-particle tracking in live-cell time-lapse sequences","type":"article-journal","volume":"5"},"uris":["http://www.mendeley.com/documents/?uuid=45cd2f0f-1e3b-4469-ab27-30fb670d7681"]}],"mendeley":{"formattedCitation":"&lt;sup&gt;81&lt;/sup&gt;","plainTextFormattedCitation":"81","previouslyFormattedCitation":"&lt;sup&gt;79&lt;/sup&gt;"},"properties":{"noteIndex":0},"schema":"https://github.com/citation-style-language/schema/raw/master/csl-citation.json"}</w:instrText>
      </w:r>
      <w:r w:rsidR="00132B78">
        <w:fldChar w:fldCharType="separate"/>
      </w:r>
      <w:r w:rsidR="007945EE" w:rsidRPr="007945EE">
        <w:rPr>
          <w:noProof/>
          <w:vertAlign w:val="superscript"/>
        </w:rPr>
        <w:t>81</w:t>
      </w:r>
      <w:r w:rsidR="00132B78">
        <w:fldChar w:fldCharType="end"/>
      </w:r>
      <w:r>
        <w:t xml:space="preserve"> and CINDA</w:t>
      </w:r>
      <w:r w:rsidR="00132B78">
        <w:fldChar w:fldCharType="begin" w:fldLock="1"/>
      </w:r>
      <w:r w:rsidR="007945EE">
        <w:instrText>ADDIN CSL_CITATION {"citationItems":[{"id":"ITEM-1","itemData":{"DOI":"10.1109/TPAMI.2020.3026257","ISSN":"19393539","PMID":"32966213","abstract":"We developed a minimum-cost circulation framework for solving the global data association problem, which plays a key role in the tracking-by-detection paradigm of multi-object tracking (MOT). The global data association problem was extensively studied under the minimum-cost flow framework, which is theoretically attractive as being flexible and globally solvable. However, the high computational burden has been a long-standing obstacle to its wide adoption in practice. While enjoying the same theoretical advantages and maintaining the same optimal solution as the minimum-cost flow framework, our new framework has a better theoretical complexity bound and leads to orders of practical efficiency improvement. This new framework is motivated by the observation that minimum-cost flow only partially models the data association problem and it must be accompanied by an additional and time-consuming searching scheme to determine the optimal object number. By employing a minimum-cost circulation framework, we eliminate the searching step and naturally integrate the number of objects into the optimization problem. By exploring the special property of the associated graph, that is, an overwhelming majority of the vertices are with unit capacity, we designed an implementation of the framework and proved it has the best theoretical computational complexity so far for the global data association problem. We evaluated our method with 40 experiments on five MOT benchmark datasets. Our method was always the most efficient in every single experiment and averagely 53 to 1,192 times faster than the three state-of-the-art methods. When our method served as a sub-module for global data association methods utilizing higher-order constraints, similar running time improvement was attained. We further illustrated through several case studies how the improved computational efficiency enables more sophisticated tracking models and yields better tracking accuracy. We made the source code publicly available on GitHub with both Python and MATLAB interfaces.","author":[{"dropping-particle":"","family":"Wang","given":"Congchao","non-dropping-particle":"","parse-names":false,"suffix":""},{"dropping-particle":"","family":"Wang","given":"Yizhi","non-dropping-particle":"","parse-names":false,"suffix":""},{"dropping-particle":"","family":"Yu","given":"Guoqiang","non-dropping-particle":"","parse-names":false,"suffix":""}],"container-title":"IEEE Transactions on Pattern Analysis and Machine Intelligence","id":"ITEM-1","issue":"4","issued":{"date-parts":[["2022"]]},"page":"1888-1904","title":"Efficient Global MOT under Minimum-Cost Circulation Framework","type":"article-journal","volume":"44"},"uris":["http://www.mendeley.com/documents/?uuid=c2866836-792a-4ad1-a295-02b37c0106cc"]}],"mendeley":{"formattedCitation":"&lt;sup&gt;82&lt;/sup&gt;","plainTextFormattedCitation":"82","previouslyFormattedCitation":"&lt;sup&gt;80&lt;/sup&gt;"},"properties":{"noteIndex":0},"schema":"https://github.com/citation-style-language/schema/raw/master/csl-citation.json"}</w:instrText>
      </w:r>
      <w:r w:rsidR="00132B78">
        <w:fldChar w:fldCharType="separate"/>
      </w:r>
      <w:r w:rsidR="007945EE" w:rsidRPr="007945EE">
        <w:rPr>
          <w:noProof/>
          <w:vertAlign w:val="superscript"/>
        </w:rPr>
        <w:t>82</w:t>
      </w:r>
      <w:r w:rsidR="00132B78">
        <w:fldChar w:fldCharType="end"/>
      </w:r>
      <w:r>
        <w:t xml:space="preserve"> Additionally other correspondence estimation strategies developed by researchers such as deep learning based etc. can be included easily in the toolbox to enable researchers to compare their methods against baselines. </w:t>
      </w:r>
      <w:proofErr w:type="gramStart"/>
      <w:r>
        <w:t>Thus</w:t>
      </w:r>
      <w:proofErr w:type="gramEnd"/>
      <w:r>
        <w:t xml:space="preserve"> the second component addresses the issue of enabling researchers to generate baseline comparisons easily. </w:t>
      </w:r>
    </w:p>
    <w:p w14:paraId="0A37501D" w14:textId="5BE1DCA6" w:rsidR="00132B78" w:rsidRDefault="00132B78">
      <w:pPr>
        <w:widowControl w:val="0"/>
        <w:spacing w:before="0" w:after="0" w:line="240" w:lineRule="auto"/>
        <w:pPrChange w:id="939" w:author="Hang Lu" w:date="2025-06-29T03:31:00Z">
          <w:pPr>
            <w:keepNext/>
          </w:pPr>
        </w:pPrChange>
      </w:pPr>
      <w:del w:id="940" w:author="Shivesh Chaudhary" w:date="2025-07-31T20:25:00Z" w16du:dateUtc="2025-07-31T14:55:00Z">
        <w:r w:rsidDel="001846F1">
          <w:rPr>
            <w:noProof/>
          </w:rPr>
          <w:lastRenderedPageBreak/>
          <w:drawing>
            <wp:inline distT="0" distB="0" distL="0" distR="0" wp14:anchorId="29BCA60C" wp14:editId="588E7BE1">
              <wp:extent cx="5338244" cy="5716988"/>
              <wp:effectExtent l="0" t="0" r="0" b="0"/>
              <wp:docPr id="75" name="Picture 7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38244" cy="5716988"/>
                      </a:xfrm>
                      <a:prstGeom prst="rect">
                        <a:avLst/>
                      </a:prstGeom>
                    </pic:spPr>
                  </pic:pic>
                </a:graphicData>
              </a:graphic>
            </wp:inline>
          </w:drawing>
        </w:r>
      </w:del>
      <w:ins w:id="941" w:author="Shivesh Chaudhary" w:date="2025-07-31T20:26:00Z" w16du:dateUtc="2025-07-31T14:56:00Z">
        <w:r w:rsidR="00D403E4">
          <w:rPr>
            <w:noProof/>
            <w14:ligatures w14:val="standardContextual"/>
          </w:rPr>
          <w:drawing>
            <wp:inline distT="0" distB="0" distL="0" distR="0" wp14:anchorId="02DABAD4" wp14:editId="1A08A429">
              <wp:extent cx="5943600" cy="6385560"/>
              <wp:effectExtent l="0" t="0" r="0" b="2540"/>
              <wp:docPr id="781498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98823" name="Picture 7814988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385560"/>
                      </a:xfrm>
                      <a:prstGeom prst="rect">
                        <a:avLst/>
                      </a:prstGeom>
                    </pic:spPr>
                  </pic:pic>
                </a:graphicData>
              </a:graphic>
            </wp:inline>
          </w:drawing>
        </w:r>
      </w:ins>
    </w:p>
    <w:p w14:paraId="72A1CB14" w14:textId="41661DED" w:rsidR="00132B78" w:rsidRDefault="1EACF65A" w:rsidP="00101147">
      <w:pPr>
        <w:pStyle w:val="Caption"/>
      </w:pPr>
      <w:r>
        <w:t xml:space="preserve">Figure </w:t>
      </w:r>
      <w:del w:id="942" w:author="Shivesh Chaudhary" w:date="2025-07-31T19:46:00Z" w16du:dateUtc="2025-07-31T14:16:00Z">
        <w:r w:rsidDel="00A41DEB">
          <w:delText>4.</w:delText>
        </w:r>
      </w:del>
      <w:r>
        <w:t xml:space="preserve">1. Overview of multi-object tracking toolbox. A) Steps performed in the toolbox to analyze and compare tracking methods. 1) Synthetic data with noises common in experimental data can be generated using </w:t>
      </w:r>
      <w:proofErr w:type="spellStart"/>
      <w:r>
        <w:t>OpenWorm</w:t>
      </w:r>
      <w:proofErr w:type="spellEnd"/>
      <w:r>
        <w:t xml:space="preserve"> atlas or experimental recordings. 2) Toolbox provides implementations of 1</w:t>
      </w:r>
      <w:ins w:id="943" w:author="Shivesh Chaudhary" w:date="2025-08-06T16:24:00Z" w16du:dateUtc="2025-08-06T10:54:00Z">
        <w:r w:rsidR="00047CEC">
          <w:t>3</w:t>
        </w:r>
      </w:ins>
      <w:del w:id="944" w:author="Shivesh Chaudhary" w:date="2025-08-06T16:24:00Z" w16du:dateUtc="2025-08-06T10:54:00Z">
        <w:r w:rsidDel="00047CEC">
          <w:delText>4</w:delText>
        </w:r>
      </w:del>
      <w:r>
        <w:t xml:space="preserve"> </w:t>
      </w:r>
      <w:ins w:id="945" w:author="Shivesh Chaudhary" w:date="2025-08-06T16:25:00Z" w16du:dateUtc="2025-08-06T10:55:00Z">
        <w:r w:rsidR="00047CEC">
          <w:t>Q</w:t>
        </w:r>
      </w:ins>
      <w:del w:id="946" w:author="Shivesh Chaudhary" w:date="2025-08-06T16:25:00Z" w16du:dateUtc="2025-08-06T10:55:00Z">
        <w:r w:rsidDel="00047CEC">
          <w:delText>q</w:delText>
        </w:r>
      </w:del>
      <w:r>
        <w:t>uadratic</w:t>
      </w:r>
      <w:ins w:id="947" w:author="Shivesh Chaudhary" w:date="2025-08-06T16:24:00Z" w16du:dateUtc="2025-08-06T10:54:00Z">
        <w:r w:rsidR="00047CEC">
          <w:t xml:space="preserve">, </w:t>
        </w:r>
      </w:ins>
      <w:del w:id="948" w:author="Shivesh Chaudhary" w:date="2025-08-06T16:24:00Z" w16du:dateUtc="2025-08-06T10:54:00Z">
        <w:r w:rsidDel="00047CEC">
          <w:delText xml:space="preserve"> and </w:delText>
        </w:r>
      </w:del>
      <w:r>
        <w:t xml:space="preserve">7 </w:t>
      </w:r>
      <w:ins w:id="949" w:author="Shivesh Chaudhary" w:date="2025-08-06T16:25:00Z" w16du:dateUtc="2025-08-06T10:55:00Z">
        <w:r w:rsidR="00047CEC">
          <w:t>L</w:t>
        </w:r>
      </w:ins>
      <w:del w:id="950" w:author="Shivesh Chaudhary" w:date="2025-08-06T16:25:00Z" w16du:dateUtc="2025-08-06T10:55:00Z">
        <w:r w:rsidDel="00047CEC">
          <w:delText>l</w:delText>
        </w:r>
      </w:del>
      <w:r>
        <w:t>inear (point-registration)</w:t>
      </w:r>
      <w:ins w:id="951" w:author="Shivesh Chaudhary" w:date="2025-08-06T16:24:00Z" w16du:dateUtc="2025-08-06T10:54:00Z">
        <w:r w:rsidR="00047CEC">
          <w:t>, and 1 Hybrid</w:t>
        </w:r>
      </w:ins>
      <w:r>
        <w:t xml:space="preserve"> </w:t>
      </w:r>
      <w:del w:id="952" w:author="Shivesh Chaudhary" w:date="2025-08-06T16:24:00Z" w16du:dateUtc="2025-08-06T10:54:00Z">
        <w:r w:rsidDel="00047CEC">
          <w:delText xml:space="preserve">based </w:delText>
        </w:r>
      </w:del>
      <w:r>
        <w:t>method</w:t>
      </w:r>
      <w:del w:id="953" w:author="Shivesh Chaudhary" w:date="2025-08-06T16:25:00Z" w16du:dateUtc="2025-08-06T10:55:00Z">
        <w:r w:rsidDel="00047CEC">
          <w:delText>s</w:delText>
        </w:r>
      </w:del>
      <w:r>
        <w:t xml:space="preserve"> for correspondence estimation between nuclei in different frames. 3) Two different track linking strategies can be used by correspondence estimation method selected previously. These include – ‘Sequential’ and ‘All to </w:t>
      </w:r>
      <w:del w:id="954" w:author="Shivesh Chaudhary" w:date="2025-08-06T16:25:00Z" w16du:dateUtc="2025-08-06T10:55:00Z">
        <w:r w:rsidDel="00047CEC">
          <w:delText xml:space="preserve">reference’ </w:delText>
        </w:r>
      </w:del>
      <w:ins w:id="955" w:author="Shivesh Chaudhary" w:date="2025-08-06T16:25:00Z" w16du:dateUtc="2025-08-06T10:55:00Z">
        <w:r w:rsidR="00047CEC">
          <w:t>One</w:t>
        </w:r>
        <w:r w:rsidR="00047CEC">
          <w:t xml:space="preserve"> </w:t>
        </w:r>
      </w:ins>
      <w:proofErr w:type="gramStart"/>
      <w:r>
        <w:t>strategies</w:t>
      </w:r>
      <w:proofErr w:type="gramEnd"/>
      <w:r>
        <w:t xml:space="preserve">. Additionally, min-cost flow </w:t>
      </w:r>
      <w:proofErr w:type="gramStart"/>
      <w:r>
        <w:t>optimization based</w:t>
      </w:r>
      <w:proofErr w:type="gramEnd"/>
      <w:r>
        <w:t xml:space="preserve"> tracking strategies such as CINDA, </w:t>
      </w:r>
      <w:proofErr w:type="spellStart"/>
      <w:r>
        <w:t>uTrack</w:t>
      </w:r>
      <w:proofErr w:type="spellEnd"/>
      <w:r>
        <w:t xml:space="preserve"> can be compared. 4) 6 standardized accuracy metrics commonly used in MOT challenges are </w:t>
      </w:r>
      <w:del w:id="956" w:author="Shivesh Chaudhary" w:date="2025-08-06T16:25:00Z" w16du:dateUtc="2025-08-06T10:55:00Z">
        <w:r w:rsidDel="00047CEC">
          <w:delText xml:space="preserve">generated </w:delText>
        </w:r>
      </w:del>
      <w:ins w:id="957" w:author="Shivesh Chaudhary" w:date="2025-08-06T16:25:00Z" w16du:dateUtc="2025-08-06T10:55:00Z">
        <w:r w:rsidR="00047CEC">
          <w:t>output</w:t>
        </w:r>
        <w:r w:rsidR="00047CEC">
          <w:t xml:space="preserve"> </w:t>
        </w:r>
      </w:ins>
      <w:r>
        <w:t xml:space="preserve">based on ground-truth </w:t>
      </w:r>
      <w:proofErr w:type="spellStart"/>
      <w:r>
        <w:t>tracking</w:t>
      </w:r>
      <w:ins w:id="958" w:author="Shivesh Chaudhary" w:date="2025-08-06T16:26:00Z" w16du:dateUtc="2025-08-06T10:56:00Z">
        <w:r w:rsidR="00047CEC">
          <w:t>s</w:t>
        </w:r>
      </w:ins>
      <w:proofErr w:type="spellEnd"/>
      <w:del w:id="959" w:author="Shivesh Chaudhary" w:date="2025-08-06T16:26:00Z" w16du:dateUtc="2025-08-06T10:56:00Z">
        <w:r w:rsidDel="00047CEC">
          <w:delText xml:space="preserve"> </w:delText>
        </w:r>
      </w:del>
      <w:ins w:id="960" w:author="Shivesh Chaudhary" w:date="2025-08-06T16:26:00Z" w16du:dateUtc="2025-08-06T10:56:00Z">
        <w:r w:rsidR="00047CEC">
          <w:t>.</w:t>
        </w:r>
      </w:ins>
      <w:del w:id="961" w:author="Shivesh Chaudhary" w:date="2025-08-06T16:26:00Z" w16du:dateUtc="2025-08-06T10:56:00Z">
        <w:r w:rsidDel="00047CEC">
          <w:delText>data available.</w:delText>
        </w:r>
      </w:del>
      <w:r>
        <w:t xml:space="preserve">  </w:t>
      </w:r>
    </w:p>
    <w:p w14:paraId="0678B753" w14:textId="7646D0C7" w:rsidR="00132B78" w:rsidRDefault="66FC95BA" w:rsidP="66FC95BA">
      <w:pPr>
        <w:widowControl w:val="0"/>
        <w:spacing w:before="0" w:after="0" w:line="240" w:lineRule="auto"/>
        <w:ind w:firstLine="720"/>
      </w:pPr>
      <w:r>
        <w:lastRenderedPageBreak/>
        <w:t>Finally, in the third component, six different accuracy metrics are output by the toolbox. These include Object purity, Track Purity, Track Link Accuracy, Fragments per ground-truth track, Mostly Lost, Mostly Tracked (Table 4.2, Figure 4.1A, 4.2A). The accuracy metrics are standardized and commonly used in multi-object tracking literature</w:t>
      </w:r>
      <w:r w:rsidR="00132B78">
        <w:fldChar w:fldCharType="begin" w:fldLock="1"/>
      </w:r>
      <w:r w:rsidR="007945EE">
        <w:instrText>ADDIN CSL_CITATION {"citationItems":[{"id":"ITEM-1","itemData":{"DOI":"10.1109/CVPR.2005.453","ISBN":"0769526608","ISSN":"21607516","abstract":"Multiple object tracking (MOT) is an active and challenging research topic. Many different approaches to the MOT problem exist, yet there is little agreement amongst the community on how to evaluate or compare these methods, and the amount of literature addressing this problem is limited. The goal of this paper is to address this issue by providing a comprehensive approach to the empirical evaluation of tracking performance. To that end, we explore the tracking characteristics important to measure in a real-life application, focusing on configuration (the number and location of objects in a scene) and identification (the consistent labeling of objects over time), and define a set of measures and a protocol to objectively evaluate these characteristics.","author":[{"dropping-particle":"","family":"Smith","given":"Kevin","non-dropping-particle":"","parse-names":false,"suffix":""},{"dropping-particle":"","family":"Gatica-Perez","given":"Daniel","non-dropping-particle":"","parse-names":false,"suffix":""},{"dropping-particle":"","family":"Odobez","given":"Jean Marc","non-dropping-particle":"","parse-names":false,"suffix":""},{"dropping-particle":"","family":"Ba","given":"Sileye","non-dropping-particle":"","parse-names":false,"suffix":""}],"container-title":"IEEE Computer Society Conference on Computer Vision and Pattern Recognition Workshops","id":"ITEM-1","issued":{"date-parts":[["2005"]]},"title":"Evaluating multi-object tracking","type":"paper-conference","volume":"2005-Septe"},"uris":["http://www.mendeley.com/documents/?uuid=0607dfee-6d86-42e4-8d02-3efc9adb4bb4"]},{"id":"ITEM-2","itemData":{"DOI":"10.1109/CVPR.2006.312","ISBN":"0769525970","ISSN":"10636919","abstract":"Tracking of humans in videos is important for many applications. A major source of difficulty in performing this task is due to inter-human or scene occlusion. We present an approach based on representing humans as an assembly of four body parts and detection of the body parts in single frames which makes the method insensitive to camera motions. The responses of the body part detectors and a combined human detector provide the \"observations\" used for tracking. Trajectory initialization and termination are both fully automatic and rely on the confidences computed from the detection responses. An object is tracked by data association if its corresponding detection response can be found; otherwise it is tracked by a meanshift style tracker. Our method can track humans with both inter-object and scene occlusions. The system is evaluated on three sets of videos and compared with previous method. © 2006 IEEE.","author":[{"dropping-particle":"","family":"Wu","given":"Bo","non-dropping-particle":"","parse-names":false,"suffix":""},{"dropping-particle":"","family":"Nevatia","given":"Ram","non-dropping-particle":"","parse-names":false,"suffix":""}],"container-title":"Proceedings of the IEEE Computer Society Conference on Computer Vision and Pattern Recognition","id":"ITEM-2","issued":{"date-parts":[["2006"]]},"page":"951-958","title":"Tracking of multiple, partially occluded humans based on static body part detection","type":"paper-conference","volume":"1"},"uris":["http://www.mendeley.com/documents/?uuid=a567afd2-d791-49fa-a141-1a70fb510235"]},{"id":"ITEM-3","itemData":{"abstract":"Simultaneous tracking of multiple persons in real world environments is an active research field and several ap- proaches have been proposed, based on a variety of features and algorithms. Recently, there has been a growing interest in organizing systematic evaluations to compare the various techniques. Unfortunately, the lack of common metrics for measuring the performance of multiple object trackers still makes it hard to compare their results. In this work, we introduce two intuitive and general metrics to allow for objective comparison of tracker characteris- tics, focusing on their precision in estimating object loca- tions, their accuracy in recognizing object configurations and their ability to consistently label objects over time. We also present a novel system for tracking multiple users in a smart room environment using several cameras, based on color histogram tracking of person regions and automatic initialization using special object detectors. This system is used to demonstrate the expressiveness of the proposed metrics through a sample performance evaluation using real test video sequences of people interacting in the smart room.","author":[{"dropping-particle":"","family":"Bernardin","given":"Keni","non-dropping-particle":"","parse-names":false,"suffix":""},{"dropping-particle":"","family":"Elbs","given":"Alexander","non-dropping-particle":"","parse-names":false,"suffix":""},{"dropping-particle":"","family":"Stiefelhagen","given":"Rainer","non-dropping-particle":"","parse-names":false,"suffix":""}],"container-title":"Sixth IEEE International Workshop on Visual Surveillance, in conjunction with ECCV","id":"ITEM-3","issued":{"date-parts":[["2006"]]},"page":"91","title":"Multiple object tracking performance metrics and evaluation in a smart room environment","type":"article-journal","volume":"90"},"uris":["http://www.mendeley.com/documents/?uuid=01c3f7f0-f62b-40df-837a-77d54e1280c6"]},{"id":"ITEM-4","itemData":{"author":[{"dropping-particle":"","family":"Milan","given":"Anton","non-dropping-particle":"","parse-names":false,"suffix":""},{"dropping-particle":"","family":"Leal-Taixe","given":"Laura","non-dropping-particle":"","parse-names":false,"suffix":""},{"dropping-particle":"","family":"Reid","given":"Ian","non-dropping-particle":"","parse-names":false,"suffix":""},{"dropping-particle":"","family":"Roth","given":"Stefan","non-dropping-particle":"","parse-names":false,"suffix":""},{"dropping-particle":"","family":"Schindler","given":"Konrad","non-dropping-particle":"","parse-names":false,"suffix":""}],"container-title":"arXiv e-prints","id":"ITEM-4","issued":{"date-parts":[["2016","3"]]},"page":"arXiv:1603.00831","title":"MOT16: A Benchmark for Multi-Object Tracking","type":"article-journal"},"uris":["http://www.mendeley.com/documents/?uuid=5b0db657-2fdc-4e43-8330-554e579baad0"]}],"mendeley":{"formattedCitation":"&lt;sup&gt;83–86&lt;/sup&gt;","plainTextFormattedCitation":"83–86","previouslyFormattedCitation":"&lt;sup&gt;81–84&lt;/sup&gt;"},"properties":{"noteIndex":0},"schema":"https://github.com/citation-style-language/schema/raw/master/csl-citation.json"}</w:instrText>
      </w:r>
      <w:r w:rsidR="00132B78">
        <w:fldChar w:fldCharType="separate"/>
      </w:r>
      <w:r w:rsidR="007945EE" w:rsidRPr="007945EE">
        <w:rPr>
          <w:noProof/>
          <w:vertAlign w:val="superscript"/>
        </w:rPr>
        <w:t>83–86</w:t>
      </w:r>
      <w:r w:rsidR="00132B78">
        <w:fldChar w:fldCharType="end"/>
      </w:r>
      <w:r>
        <w:t xml:space="preserve"> as they assess different aspects of tracking that may be critical for different applications. Examples in Figure 4.2B illustrate that examining a tracking method with just one metric can be deceptive. For example, a small decrease in track</w:t>
      </w:r>
      <w:ins w:id="962" w:author="Hang Lu" w:date="2025-06-30T22:16:00Z">
        <w:r>
          <w:t>-</w:t>
        </w:r>
      </w:ins>
      <w:del w:id="963" w:author="Hang Lu" w:date="2025-06-30T22:16:00Z">
        <w:r w:rsidR="00132B78" w:rsidDel="66FC95BA">
          <w:delText xml:space="preserve"> </w:delText>
        </w:r>
      </w:del>
      <w:r>
        <w:t>link accuracy may lead to dramatic decrease in Track Purity and Object Purity (Figure 4.2B top panel). In contrast in another example, a dramatic decrease in track link accuracy causes no change in object purity and track purity. Thus, a multidimensional comparison across methods using all accuracy metrics is essential to truly grasp the performance of a tracking method. A systematic comparison across methods to screen methods that perform highly across all metrics may reveal robust and generalizable trackers. Thus, this component addresses the issue of standardizing the comparison by providing a common footing to compare various tracking methods.</w:t>
      </w:r>
    </w:p>
    <w:p w14:paraId="20AF7DF0" w14:textId="77777777" w:rsidR="00132B78" w:rsidRDefault="1EACF65A" w:rsidP="00101147">
      <w:pPr>
        <w:pStyle w:val="Caption"/>
      </w:pPr>
      <w:r>
        <w:t>Table 4.2. Definition of MOT accuracy metrics used to compare methods</w:t>
      </w:r>
    </w:p>
    <w:tbl>
      <w:tblPr>
        <w:tblStyle w:val="TableGrid"/>
        <w:tblW w:w="8635" w:type="dxa"/>
        <w:tblLook w:val="04A0" w:firstRow="1" w:lastRow="0" w:firstColumn="1" w:lastColumn="0" w:noHBand="0" w:noVBand="1"/>
      </w:tblPr>
      <w:tblGrid>
        <w:gridCol w:w="1525"/>
        <w:gridCol w:w="5868"/>
        <w:gridCol w:w="1242"/>
      </w:tblGrid>
      <w:tr w:rsidR="00132B78" w:rsidRPr="00846A48" w14:paraId="045036BD" w14:textId="77777777" w:rsidTr="44D5F7B6">
        <w:tc>
          <w:tcPr>
            <w:tcW w:w="1525" w:type="dxa"/>
          </w:tcPr>
          <w:p w14:paraId="0C68F72B" w14:textId="77777777" w:rsidR="00132B78" w:rsidRPr="00846A48" w:rsidRDefault="1EACF65A">
            <w:pPr>
              <w:widowControl w:val="0"/>
              <w:spacing w:before="0" w:after="0" w:line="240" w:lineRule="auto"/>
              <w:rPr>
                <w:b/>
                <w:bCs/>
              </w:rPr>
              <w:pPrChange w:id="964" w:author="Hang Lu" w:date="2025-06-29T03:31:00Z">
                <w:pPr/>
              </w:pPrChange>
            </w:pPr>
            <w:r w:rsidRPr="1EACF65A">
              <w:rPr>
                <w:b/>
                <w:bCs/>
              </w:rPr>
              <w:t>Accuracy metric</w:t>
            </w:r>
          </w:p>
        </w:tc>
        <w:tc>
          <w:tcPr>
            <w:tcW w:w="5868" w:type="dxa"/>
          </w:tcPr>
          <w:p w14:paraId="31FF54C8" w14:textId="77777777" w:rsidR="00132B78" w:rsidRPr="00846A48" w:rsidRDefault="1EACF65A">
            <w:pPr>
              <w:widowControl w:val="0"/>
              <w:spacing w:before="0" w:after="0" w:line="240" w:lineRule="auto"/>
              <w:rPr>
                <w:b/>
                <w:bCs/>
              </w:rPr>
              <w:pPrChange w:id="965" w:author="Hang Lu" w:date="2025-06-29T03:31:00Z">
                <w:pPr/>
              </w:pPrChange>
            </w:pPr>
            <w:r w:rsidRPr="1EACF65A">
              <w:rPr>
                <w:b/>
                <w:bCs/>
              </w:rPr>
              <w:t>Description</w:t>
            </w:r>
          </w:p>
        </w:tc>
        <w:tc>
          <w:tcPr>
            <w:tcW w:w="1242" w:type="dxa"/>
          </w:tcPr>
          <w:p w14:paraId="70811A51" w14:textId="77777777" w:rsidR="00132B78" w:rsidRPr="00846A48" w:rsidRDefault="1EACF65A">
            <w:pPr>
              <w:widowControl w:val="0"/>
              <w:spacing w:before="0" w:after="0" w:line="240" w:lineRule="auto"/>
              <w:rPr>
                <w:b/>
                <w:bCs/>
              </w:rPr>
              <w:pPrChange w:id="966" w:author="Hang Lu" w:date="2025-06-29T03:31:00Z">
                <w:pPr/>
              </w:pPrChange>
            </w:pPr>
            <w:r w:rsidRPr="1EACF65A">
              <w:rPr>
                <w:b/>
                <w:bCs/>
              </w:rPr>
              <w:t>Reference</w:t>
            </w:r>
          </w:p>
        </w:tc>
      </w:tr>
      <w:tr w:rsidR="00132B78" w14:paraId="4061965C" w14:textId="77777777" w:rsidTr="44D5F7B6">
        <w:tc>
          <w:tcPr>
            <w:tcW w:w="1525" w:type="dxa"/>
          </w:tcPr>
          <w:p w14:paraId="11172B21" w14:textId="77777777" w:rsidR="00132B78" w:rsidRDefault="1EACF65A">
            <w:pPr>
              <w:widowControl w:val="0"/>
              <w:spacing w:before="0" w:after="0" w:line="240" w:lineRule="auto"/>
              <w:pPrChange w:id="967" w:author="Hang Lu" w:date="2025-06-29T03:31:00Z">
                <w:pPr/>
              </w:pPrChange>
            </w:pPr>
            <w:r>
              <w:t>Object purity</w:t>
            </w:r>
          </w:p>
        </w:tc>
        <w:tc>
          <w:tcPr>
            <w:tcW w:w="5868" w:type="dxa"/>
          </w:tcPr>
          <w:p w14:paraId="135585CE" w14:textId="7B329529" w:rsidR="00132B78" w:rsidRDefault="1EACF65A">
            <w:pPr>
              <w:widowControl w:val="0"/>
              <w:spacing w:before="0" w:after="0" w:line="240" w:lineRule="auto"/>
              <w:pPrChange w:id="968" w:author="Hang Lu" w:date="2025-06-29T03:31:00Z">
                <w:pPr/>
              </w:pPrChange>
            </w:pPr>
            <w:r>
              <w:t xml:space="preserve">Each ground truth object may be tracked by multiple track hypothesis. Thus, a track hypothesis is assigned to ground truth object based on majority voting i.e. the track hypothesis that tracks the ground truth object for maximum number of frames. </w:t>
            </w:r>
          </w:p>
        </w:tc>
        <w:tc>
          <w:tcPr>
            <w:tcW w:w="1242" w:type="dxa"/>
          </w:tcPr>
          <w:p w14:paraId="23E0D376" w14:textId="12F6CCE3" w:rsidR="00132B78" w:rsidRDefault="00132B78">
            <w:pPr>
              <w:widowControl w:val="0"/>
              <w:spacing w:before="0" w:after="0" w:line="240" w:lineRule="auto"/>
              <w:pPrChange w:id="969" w:author="Hang Lu" w:date="2025-06-29T03:31:00Z">
                <w:pPr/>
              </w:pPrChange>
            </w:pPr>
            <w:r>
              <w:fldChar w:fldCharType="begin" w:fldLock="1"/>
            </w:r>
            <w:r w:rsidR="007945EE">
              <w:instrText>ADDIN CSL_CITATION {"citationItems":[{"id":"ITEM-1","itemData":{"DOI":"10.1109/CVPR.2005.453","ISBN":"0769526608","ISSN":"21607516","abstract":"Multiple object tracking (MOT) is an active and challenging research topic. Many different approaches to the MOT problem exist, yet there is little agreement amongst the community on how to evaluate or compare these methods, and the amount of literature addressing this problem is limited. The goal of this paper is to address this issue by providing a comprehensive approach to the empirical evaluation of tracking performance. To that end, we explore the tracking characteristics important to measure in a real-life application, focusing on configuration (the number and location of objects in a scene) and identification (the consistent labeling of objects over time), and define a set of measures and a protocol to objectively evaluate these characteristics.","author":[{"dropping-particle":"","family":"Smith","given":"Kevin","non-dropping-particle":"","parse-names":false,"suffix":""},{"dropping-particle":"","family":"Gatica-Perez","given":"Daniel","non-dropping-particle":"","parse-names":false,"suffix":""},{"dropping-particle":"","family":"Odobez","given":"Jean Marc","non-dropping-particle":"","parse-names":false,"suffix":""},{"dropping-particle":"","family":"Ba","given":"Sileye","non-dropping-particle":"","parse-names":false,"suffix":""}],"container-title":"IEEE Computer Society Conference on Computer Vision and Pattern Recognition Workshops","id":"ITEM-1","issued":{"date-parts":[["2005"]]},"title":"Evaluating multi-object tracking","type":"paper-conference","volume":"2005-Septe"},"uris":["http://www.mendeley.com/documents/?uuid=0607dfee-6d86-42e4-8d02-3efc9adb4bb4"]}],"mendeley":{"formattedCitation":"&lt;sup&gt;83&lt;/sup&gt;","plainTextFormattedCitation":"83","previouslyFormattedCitation":"&lt;sup&gt;81&lt;/sup&gt;"},"properties":{"noteIndex":0},"schema":"https://github.com/citation-style-language/schema/raw/master/csl-citation.json"}</w:instrText>
            </w:r>
            <w:r>
              <w:fldChar w:fldCharType="separate"/>
            </w:r>
            <w:r w:rsidR="007945EE" w:rsidRPr="007945EE">
              <w:rPr>
                <w:noProof/>
                <w:vertAlign w:val="superscript"/>
              </w:rPr>
              <w:t>83</w:t>
            </w:r>
            <w:r>
              <w:fldChar w:fldCharType="end"/>
            </w:r>
          </w:p>
        </w:tc>
      </w:tr>
    </w:tbl>
    <w:p w14:paraId="09705660" w14:textId="77777777" w:rsidR="00132B78" w:rsidRDefault="00132B78">
      <w:pPr>
        <w:pStyle w:val="Caption"/>
        <w:rPr>
          <w:del w:id="970" w:author="Hang Lu" w:date="2025-06-29T03:32:00Z" w16du:dateUtc="2025-06-29T03:32:12Z"/>
        </w:rPr>
        <w:pPrChange w:id="971" w:author="Hang Lu" w:date="2025-06-29T03:31:00Z">
          <w:pPr>
            <w:pStyle w:val="Caption"/>
          </w:pPr>
        </w:pPrChange>
      </w:pPr>
      <w:del w:id="972" w:author="Hang Lu" w:date="2025-06-29T03:32:00Z">
        <w:r w:rsidDel="1EACF65A">
          <w:delText>Table 4.2. continued</w:delText>
        </w:r>
      </w:del>
    </w:p>
    <w:tbl>
      <w:tblPr>
        <w:tblStyle w:val="TableGrid"/>
        <w:tblW w:w="8635" w:type="dxa"/>
        <w:tblLook w:val="04A0" w:firstRow="1" w:lastRow="0" w:firstColumn="1" w:lastColumn="0" w:noHBand="0" w:noVBand="1"/>
      </w:tblPr>
      <w:tblGrid>
        <w:gridCol w:w="1525"/>
        <w:gridCol w:w="5868"/>
        <w:gridCol w:w="1242"/>
      </w:tblGrid>
      <w:tr w:rsidR="00132B78" w14:paraId="2B85A85E" w14:textId="77777777" w:rsidTr="44D5F7B6">
        <w:tc>
          <w:tcPr>
            <w:tcW w:w="1525" w:type="dxa"/>
          </w:tcPr>
          <w:p w14:paraId="5DAB6C7B" w14:textId="77777777" w:rsidR="00132B78" w:rsidRDefault="00132B78">
            <w:pPr>
              <w:widowControl w:val="0"/>
              <w:spacing w:before="0" w:after="0" w:line="240" w:lineRule="auto"/>
              <w:pPrChange w:id="973" w:author="Hang Lu" w:date="2025-06-29T03:31:00Z">
                <w:pPr>
                  <w:spacing w:before="0"/>
                </w:pPr>
              </w:pPrChange>
            </w:pPr>
          </w:p>
        </w:tc>
        <w:tc>
          <w:tcPr>
            <w:tcW w:w="5868" w:type="dxa"/>
          </w:tcPr>
          <w:p w14:paraId="28C73F02" w14:textId="77777777" w:rsidR="00132B78" w:rsidRDefault="1EACF65A">
            <w:pPr>
              <w:widowControl w:val="0"/>
              <w:spacing w:before="0" w:after="0" w:line="240" w:lineRule="auto"/>
              <w:pPrChange w:id="974" w:author="Hang Lu" w:date="2025-06-29T03:31:00Z">
                <w:pPr/>
              </w:pPrChange>
            </w:pPr>
            <w:r>
              <w:t>Subsequently object purity for a ground truth object is defined as the fraction of timepoints that the ground truth object is tracked by the matched track hypothesis</w:t>
            </w:r>
          </w:p>
        </w:tc>
        <w:tc>
          <w:tcPr>
            <w:tcW w:w="1242" w:type="dxa"/>
          </w:tcPr>
          <w:p w14:paraId="02EB378F" w14:textId="77777777" w:rsidR="00132B78" w:rsidRDefault="00132B78">
            <w:pPr>
              <w:widowControl w:val="0"/>
              <w:spacing w:before="0" w:after="0" w:line="240" w:lineRule="auto"/>
              <w:pPrChange w:id="975" w:author="Hang Lu" w:date="2025-06-29T03:31:00Z">
                <w:pPr>
                  <w:spacing w:before="0"/>
                </w:pPr>
              </w:pPrChange>
            </w:pPr>
          </w:p>
        </w:tc>
      </w:tr>
      <w:tr w:rsidR="00132B78" w14:paraId="61389678" w14:textId="77777777" w:rsidTr="44D5F7B6">
        <w:tc>
          <w:tcPr>
            <w:tcW w:w="1525" w:type="dxa"/>
          </w:tcPr>
          <w:p w14:paraId="6DD516F8" w14:textId="77777777" w:rsidR="00132B78" w:rsidRDefault="1EACF65A">
            <w:pPr>
              <w:widowControl w:val="0"/>
              <w:spacing w:before="0" w:after="0" w:line="240" w:lineRule="auto"/>
              <w:pPrChange w:id="976" w:author="Hang Lu" w:date="2025-06-29T03:31:00Z">
                <w:pPr/>
              </w:pPrChange>
            </w:pPr>
            <w:r>
              <w:t>Track Purity</w:t>
            </w:r>
          </w:p>
        </w:tc>
        <w:tc>
          <w:tcPr>
            <w:tcW w:w="5868" w:type="dxa"/>
          </w:tcPr>
          <w:p w14:paraId="72EACC7C" w14:textId="40252DBC" w:rsidR="00132B78" w:rsidRDefault="1EACF65A">
            <w:pPr>
              <w:widowControl w:val="0"/>
              <w:spacing w:before="0" w:after="0" w:line="240" w:lineRule="auto"/>
              <w:pPrChange w:id="977" w:author="Hang Lu" w:date="2025-06-29T03:31:00Z">
                <w:pPr/>
              </w:pPrChange>
            </w:pPr>
            <w:r>
              <w:t>Each track hypothesis may track multiple ground truth objects at different time points. Thus, a ground truth object is assigned to track hypothesis based on majority voting i.e. the ground truth object tracked by the track hypothesis for maximum number of frames. Subsequently track purity for a track hypothesis is defined as the fraction of timepoints that the assigned ground truth object is tracked by the track hypothesis</w:t>
            </w:r>
          </w:p>
        </w:tc>
        <w:tc>
          <w:tcPr>
            <w:tcW w:w="1242" w:type="dxa"/>
          </w:tcPr>
          <w:p w14:paraId="39D183C8" w14:textId="7B3E7635" w:rsidR="00132B78" w:rsidRDefault="00132B78">
            <w:pPr>
              <w:widowControl w:val="0"/>
              <w:spacing w:before="0" w:after="0" w:line="240" w:lineRule="auto"/>
              <w:pPrChange w:id="978" w:author="Hang Lu" w:date="2025-06-29T03:31:00Z">
                <w:pPr/>
              </w:pPrChange>
            </w:pPr>
            <w:r>
              <w:fldChar w:fldCharType="begin" w:fldLock="1"/>
            </w:r>
            <w:r w:rsidR="007945EE">
              <w:instrText>ADDIN CSL_CITATION {"citationItems":[{"id":"ITEM-1","itemData":{"DOI":"10.1109/CVPR.2005.453","ISBN":"0769526608","ISSN":"21607516","abstract":"Multiple object tracking (MOT) is an active and challenging research topic. Many different approaches to the MOT problem exist, yet there is little agreement amongst the community on how to evaluate or compare these methods, and the amount of literature addressing this problem is limited. The goal of this paper is to address this issue by providing a comprehensive approach to the empirical evaluation of tracking performance. To that end, we explore the tracking characteristics important to measure in a real-life application, focusing on configuration (the number and location of objects in a scene) and identification (the consistent labeling of objects over time), and define a set of measures and a protocol to objectively evaluate these characteristics.","author":[{"dropping-particle":"","family":"Smith","given":"Kevin","non-dropping-particle":"","parse-names":false,"suffix":""},{"dropping-particle":"","family":"Gatica-Perez","given":"Daniel","non-dropping-particle":"","parse-names":false,"suffix":""},{"dropping-particle":"","family":"Odobez","given":"Jean Marc","non-dropping-particle":"","parse-names":false,"suffix":""},{"dropping-particle":"","family":"Ba","given":"Sileye","non-dropping-particle":"","parse-names":false,"suffix":""}],"container-title":"IEEE Computer Society Conference on Computer Vision and Pattern Recognition Workshops","id":"ITEM-1","issued":{"date-parts":[["2005"]]},"title":"Evaluating multi-object tracking","type":"paper-conference","volume":"2005-Septe"},"uris":["http://www.mendeley.com/documents/?uuid=0607dfee-6d86-42e4-8d02-3efc9adb4bb4"]}],"mendeley":{"formattedCitation":"&lt;sup&gt;83&lt;/sup&gt;","plainTextFormattedCitation":"83","previouslyFormattedCitation":"&lt;sup&gt;81&lt;/sup&gt;"},"properties":{"noteIndex":0},"schema":"https://github.com/citation-style-language/schema/raw/master/csl-citation.json"}</w:instrText>
            </w:r>
            <w:r>
              <w:fldChar w:fldCharType="separate"/>
            </w:r>
            <w:r w:rsidR="007945EE" w:rsidRPr="007945EE">
              <w:rPr>
                <w:noProof/>
                <w:vertAlign w:val="superscript"/>
              </w:rPr>
              <w:t>83</w:t>
            </w:r>
            <w:r>
              <w:fldChar w:fldCharType="end"/>
            </w:r>
          </w:p>
        </w:tc>
      </w:tr>
      <w:tr w:rsidR="00132B78" w14:paraId="26A7251A" w14:textId="77777777" w:rsidTr="44D5F7B6">
        <w:tc>
          <w:tcPr>
            <w:tcW w:w="1525" w:type="dxa"/>
          </w:tcPr>
          <w:p w14:paraId="72683722" w14:textId="77777777" w:rsidR="00132B78" w:rsidRDefault="1EACF65A">
            <w:pPr>
              <w:widowControl w:val="0"/>
              <w:spacing w:before="0" w:after="0" w:line="240" w:lineRule="auto"/>
              <w:pPrChange w:id="979" w:author="Hang Lu" w:date="2025-06-29T03:31:00Z">
                <w:pPr/>
              </w:pPrChange>
            </w:pPr>
            <w:r>
              <w:t>Track Link Accuracy</w:t>
            </w:r>
          </w:p>
        </w:tc>
        <w:tc>
          <w:tcPr>
            <w:tcW w:w="5868" w:type="dxa"/>
          </w:tcPr>
          <w:p w14:paraId="6A5C8811" w14:textId="77777777" w:rsidR="00132B78" w:rsidRDefault="1EACF65A">
            <w:pPr>
              <w:widowControl w:val="0"/>
              <w:spacing w:before="0" w:after="0" w:line="240" w:lineRule="auto"/>
              <w:pPrChange w:id="980" w:author="Hang Lu" w:date="2025-06-29T03:31:00Z">
                <w:pPr/>
              </w:pPrChange>
            </w:pPr>
            <w:r>
              <w:t>For each track hypothesis, it is defined as the fraction of frames where the track hypothesis tracks the same ground-truth object in the next frame.</w:t>
            </w:r>
          </w:p>
        </w:tc>
        <w:tc>
          <w:tcPr>
            <w:tcW w:w="1242" w:type="dxa"/>
          </w:tcPr>
          <w:p w14:paraId="40992186" w14:textId="0A7EF73E" w:rsidR="00132B78" w:rsidRDefault="00132B78">
            <w:pPr>
              <w:widowControl w:val="0"/>
              <w:spacing w:before="0" w:after="0" w:line="240" w:lineRule="auto"/>
              <w:pPrChange w:id="981" w:author="Hang Lu" w:date="2025-06-29T03:31:00Z">
                <w:pPr/>
              </w:pPrChange>
            </w:pPr>
            <w:r>
              <w:fldChar w:fldCharType="begin" w:fldLock="1"/>
            </w:r>
            <w:r w:rsidR="007945EE">
              <w:instrText>ADDIN CSL_CITATION {"citationItems":[{"id":"ITEM-1","itemData":{"abstract":"Simultaneous tracking of multiple persons in real world environments is an active research field and several ap- proaches have been proposed, based on a variety of features and algorithms. Recently, there has been a growing interest in organizing systematic evaluations to compare the various techniques. Unfortunately, the lack of common metrics for measuring the performance of multiple object trackers still makes it hard to compare their results. In this work, we introduce two intuitive and general metrics to allow for objective comparison of tracker characteris- tics, focusing on their precision in estimating object loca- tions, their accuracy in recognizing object configurations and their ability to consistently label objects over time. We also present a novel system for tracking multiple users in a smart room environment using several cameras, based on color histogram tracking of person regions and automatic initialization using special object detectors. This system is used to demonstrate the expressiveness of the proposed metrics through a sample performance evaluation using real test video sequences of people interacting in the smart room.","author":[{"dropping-particle":"","family":"Bernardin","given":"Keni","non-dropping-particle":"","parse-names":false,"suffix":""},{"dropping-particle":"","family":"Elbs","given":"Alexander","non-dropping-particle":"","parse-names":false,"suffix":""},{"dropping-particle":"","family":"Stiefelhagen","given":"Rainer","non-dropping-particle":"","parse-names":false,"suffix":""}],"container-title":"Sixth IEEE International Workshop on Visual Surveillance, in conjunction with ECCV","id":"ITEM-1","issued":{"date-parts":[["2006"]]},"page":"91","title":"Multiple object tracking performance metrics and evaluation in a smart room environment","type":"article-journal","volume":"90"},"uris":["http://www.mendeley.com/documents/?uuid=01c3f7f0-f62b-40df-837a-77d54e1280c6"]}],"mendeley":{"formattedCitation":"&lt;sup&gt;85&lt;/sup&gt;","plainTextFormattedCitation":"85","previouslyFormattedCitation":"&lt;sup&gt;83&lt;/sup&gt;"},"properties":{"noteIndex":0},"schema":"https://github.com/citation-style-language/schema/raw/master/csl-citation.json"}</w:instrText>
            </w:r>
            <w:r>
              <w:fldChar w:fldCharType="separate"/>
            </w:r>
            <w:r w:rsidR="007945EE" w:rsidRPr="007945EE">
              <w:rPr>
                <w:noProof/>
                <w:vertAlign w:val="superscript"/>
              </w:rPr>
              <w:t>85</w:t>
            </w:r>
            <w:r>
              <w:fldChar w:fldCharType="end"/>
            </w:r>
          </w:p>
        </w:tc>
      </w:tr>
      <w:tr w:rsidR="00132B78" w14:paraId="721CC970" w14:textId="77777777" w:rsidTr="44D5F7B6">
        <w:tc>
          <w:tcPr>
            <w:tcW w:w="1525" w:type="dxa"/>
          </w:tcPr>
          <w:p w14:paraId="079FC102" w14:textId="77777777" w:rsidR="00132B78" w:rsidRDefault="1EACF65A">
            <w:pPr>
              <w:widowControl w:val="0"/>
              <w:spacing w:before="0" w:after="0" w:line="240" w:lineRule="auto"/>
              <w:pPrChange w:id="982" w:author="Hang Lu" w:date="2025-06-29T03:31:00Z">
                <w:pPr/>
              </w:pPrChange>
            </w:pPr>
            <w:r>
              <w:t>Fragments per ground truth track</w:t>
            </w:r>
          </w:p>
        </w:tc>
        <w:tc>
          <w:tcPr>
            <w:tcW w:w="5868" w:type="dxa"/>
          </w:tcPr>
          <w:p w14:paraId="71D48787" w14:textId="77777777" w:rsidR="00132B78" w:rsidRDefault="1EACF65A">
            <w:pPr>
              <w:widowControl w:val="0"/>
              <w:spacing w:before="0" w:after="0" w:line="240" w:lineRule="auto"/>
              <w:pPrChange w:id="983" w:author="Hang Lu" w:date="2025-06-29T03:31:00Z">
                <w:pPr/>
              </w:pPrChange>
            </w:pPr>
            <w:r>
              <w:t>Number of track hypothesis fragments for each ground truth track. A track hypothesis is fragmented if it does not track the ground-truth object continuously.</w:t>
            </w:r>
          </w:p>
        </w:tc>
        <w:tc>
          <w:tcPr>
            <w:tcW w:w="1242" w:type="dxa"/>
          </w:tcPr>
          <w:p w14:paraId="75EB4889" w14:textId="52ADB0FC" w:rsidR="00132B78" w:rsidRDefault="00132B78">
            <w:pPr>
              <w:widowControl w:val="0"/>
              <w:spacing w:before="0" w:after="0" w:line="240" w:lineRule="auto"/>
              <w:pPrChange w:id="984" w:author="Hang Lu" w:date="2025-06-29T03:31:00Z">
                <w:pPr/>
              </w:pPrChange>
            </w:pPr>
            <w:r>
              <w:fldChar w:fldCharType="begin" w:fldLock="1"/>
            </w:r>
            <w:r w:rsidR="007945EE">
              <w:instrText>ADDIN CSL_CITATION {"citationItems":[{"id":"ITEM-1","itemData":{"DOI":"10.1109/CVPR.2006.312","ISBN":"0769525970","ISSN":"10636919","abstract":"Tracking of humans in videos is important for many applications. A major source of difficulty in performing this task is due to inter-human or scene occlusion. We present an approach based on representing humans as an assembly of four body parts and detection of the body parts in single frames which makes the method insensitive to camera motions. The responses of the body part detectors and a combined human detector provide the \"observations\" used for tracking. Trajectory initialization and termination are both fully automatic and rely on the confidences computed from the detection responses. An object is tracked by data association if its corresponding detection response can be found; otherwise it is tracked by a meanshift style tracker. Our method can track humans with both inter-object and scene occlusions. The system is evaluated on three sets of videos and compared with previous method. © 2006 IEEE.","author":[{"dropping-particle":"","family":"Wu","given":"Bo","non-dropping-particle":"","parse-names":false,"suffix":""},{"dropping-particle":"","family":"Nevatia","given":"Ram","non-dropping-particle":"","parse-names":false,"suffix":""}],"container-title":"Proceedings of the IEEE Computer Society Conference on Computer Vision and Pattern Recognition","id":"ITEM-1","issued":{"date-parts":[["2006"]]},"page":"951-958","title":"Tracking of multiple, partially occluded humans based on static body part detection","type":"paper-conference","volume":"1"},"uris":["http://www.mendeley.com/documents/?uuid=a567afd2-d791-49fa-a141-1a70fb510235"]}],"mendeley":{"formattedCitation":"&lt;sup&gt;84&lt;/sup&gt;","plainTextFormattedCitation":"84","previouslyFormattedCitation":"&lt;sup&gt;82&lt;/sup&gt;"},"properties":{"noteIndex":0},"schema":"https://github.com/citation-style-language/schema/raw/master/csl-citation.json"}</w:instrText>
            </w:r>
            <w:r>
              <w:fldChar w:fldCharType="separate"/>
            </w:r>
            <w:r w:rsidR="007945EE" w:rsidRPr="007945EE">
              <w:rPr>
                <w:noProof/>
                <w:vertAlign w:val="superscript"/>
              </w:rPr>
              <w:t>84</w:t>
            </w:r>
            <w:r>
              <w:fldChar w:fldCharType="end"/>
            </w:r>
          </w:p>
        </w:tc>
      </w:tr>
      <w:tr w:rsidR="00132B78" w14:paraId="3F082DCA" w14:textId="77777777" w:rsidTr="44D5F7B6">
        <w:tc>
          <w:tcPr>
            <w:tcW w:w="1525" w:type="dxa"/>
          </w:tcPr>
          <w:p w14:paraId="4AB9D791" w14:textId="77777777" w:rsidR="00132B78" w:rsidRDefault="1EACF65A">
            <w:pPr>
              <w:widowControl w:val="0"/>
              <w:spacing w:before="0" w:after="0" w:line="240" w:lineRule="auto"/>
              <w:pPrChange w:id="985" w:author="Hang Lu" w:date="2025-06-29T03:31:00Z">
                <w:pPr/>
              </w:pPrChange>
            </w:pPr>
            <w:r>
              <w:t>Mostly Lost</w:t>
            </w:r>
          </w:p>
        </w:tc>
        <w:tc>
          <w:tcPr>
            <w:tcW w:w="5868" w:type="dxa"/>
          </w:tcPr>
          <w:p w14:paraId="33AEC479" w14:textId="45C7EC66" w:rsidR="00132B78" w:rsidRDefault="1EACF65A">
            <w:pPr>
              <w:widowControl w:val="0"/>
              <w:spacing w:before="0" w:after="0" w:line="240" w:lineRule="auto"/>
              <w:pPrChange w:id="986" w:author="Hang Lu" w:date="2025-06-29T03:31:00Z">
                <w:pPr/>
              </w:pPrChange>
            </w:pPr>
            <w:r>
              <w:t>For each ground-truth object, if the fraction of frames correctly tracked (i.e. same track hypothesis tracks current and next frame) are lower than 20% then the ground-truth object is marked as mostly lost.</w:t>
            </w:r>
          </w:p>
        </w:tc>
        <w:tc>
          <w:tcPr>
            <w:tcW w:w="1242" w:type="dxa"/>
          </w:tcPr>
          <w:p w14:paraId="23D16607" w14:textId="23D7A145" w:rsidR="00132B78" w:rsidRDefault="00132B78">
            <w:pPr>
              <w:widowControl w:val="0"/>
              <w:spacing w:before="0" w:after="0" w:line="240" w:lineRule="auto"/>
              <w:pPrChange w:id="987" w:author="Hang Lu" w:date="2025-06-29T03:31:00Z">
                <w:pPr/>
              </w:pPrChange>
            </w:pPr>
            <w:r>
              <w:fldChar w:fldCharType="begin" w:fldLock="1"/>
            </w:r>
            <w:r w:rsidR="007945EE">
              <w:instrText>ADDIN CSL_CITATION {"citationItems":[{"id":"ITEM-1","itemData":{"DOI":"10.1109/CVPR.2006.312","ISBN":"0769525970","ISSN":"10636919","abstract":"Tracking of humans in videos is important for many applications. A major source of difficulty in performing this task is due to inter-human or scene occlusion. We present an approach based on representing humans as an assembly of four body parts and detection of the body parts in single frames which makes the method insensitive to camera motions. The responses of the body part detectors and a combined human detector provide the \"observations\" used for tracking. Trajectory initialization and termination are both fully automatic and rely on the confidences computed from the detection responses. An object is tracked by data association if its corresponding detection response can be found; otherwise it is tracked by a meanshift style tracker. Our method can track humans with both inter-object and scene occlusions. The system is evaluated on three sets of videos and compared with previous method. © 2006 IEEE.","author":[{"dropping-particle":"","family":"Wu","given":"Bo","non-dropping-particle":"","parse-names":false,"suffix":""},{"dropping-particle":"","family":"Nevatia","given":"Ram","non-dropping-particle":"","parse-names":false,"suffix":""}],"container-title":"Proceedings of the IEEE Computer Society Conference on Computer Vision and Pattern Recognition","id":"ITEM-1","issued":{"date-parts":[["2006"]]},"page":"951-958","title":"Tracking of multiple, partially occluded humans based on static body part detection","type":"paper-conference","volume":"1"},"uris":["http://www.mendeley.com/documents/?uuid=a567afd2-d791-49fa-a141-1a70fb510235"]}],"mendeley":{"formattedCitation":"&lt;sup&gt;84&lt;/sup&gt;","plainTextFormattedCitation":"84","previouslyFormattedCitation":"&lt;sup&gt;82&lt;/sup&gt;"},"properties":{"noteIndex":0},"schema":"https://github.com/citation-style-language/schema/raw/master/csl-citation.json"}</w:instrText>
            </w:r>
            <w:r>
              <w:fldChar w:fldCharType="separate"/>
            </w:r>
            <w:r w:rsidR="007945EE" w:rsidRPr="007945EE">
              <w:rPr>
                <w:noProof/>
                <w:vertAlign w:val="superscript"/>
              </w:rPr>
              <w:t>84</w:t>
            </w:r>
            <w:r>
              <w:fldChar w:fldCharType="end"/>
            </w:r>
          </w:p>
        </w:tc>
      </w:tr>
    </w:tbl>
    <w:p w14:paraId="6A05A809" w14:textId="77777777" w:rsidR="00132B78" w:rsidRDefault="00132B78">
      <w:pPr>
        <w:widowControl w:val="0"/>
        <w:spacing w:before="0" w:after="0" w:line="240" w:lineRule="auto"/>
        <w:rPr>
          <w:del w:id="988" w:author="Hang Lu" w:date="2025-06-29T03:32:00Z" w16du:dateUtc="2025-06-29T03:32:16Z"/>
        </w:rPr>
        <w:pPrChange w:id="989" w:author="Hang Lu" w:date="2025-06-29T03:31:00Z">
          <w:pPr>
            <w:spacing w:before="0"/>
          </w:pPr>
        </w:pPrChange>
      </w:pPr>
    </w:p>
    <w:p w14:paraId="02FA7FF5" w14:textId="77777777" w:rsidR="00132B78" w:rsidRDefault="00132B78">
      <w:pPr>
        <w:pStyle w:val="Caption"/>
        <w:rPr>
          <w:del w:id="990" w:author="Hang Lu" w:date="2025-06-29T03:32:00Z" w16du:dateUtc="2025-06-29T03:32:16Z"/>
        </w:rPr>
        <w:pPrChange w:id="991" w:author="Hang Lu" w:date="2025-06-29T03:31:00Z">
          <w:pPr>
            <w:pStyle w:val="Caption"/>
          </w:pPr>
        </w:pPrChange>
      </w:pPr>
      <w:del w:id="992" w:author="Hang Lu" w:date="2025-06-29T03:32:00Z">
        <w:r w:rsidDel="1EACF65A">
          <w:delText>Table 4.2. continued</w:delText>
        </w:r>
      </w:del>
    </w:p>
    <w:tbl>
      <w:tblPr>
        <w:tblStyle w:val="TableGrid"/>
        <w:tblW w:w="8635" w:type="dxa"/>
        <w:tblLook w:val="04A0" w:firstRow="1" w:lastRow="0" w:firstColumn="1" w:lastColumn="0" w:noHBand="0" w:noVBand="1"/>
      </w:tblPr>
      <w:tblGrid>
        <w:gridCol w:w="1525"/>
        <w:gridCol w:w="5868"/>
        <w:gridCol w:w="1242"/>
      </w:tblGrid>
      <w:tr w:rsidR="00132B78" w14:paraId="0F0437CC" w14:textId="77777777" w:rsidTr="44D5F7B6">
        <w:tc>
          <w:tcPr>
            <w:tcW w:w="1525" w:type="dxa"/>
          </w:tcPr>
          <w:p w14:paraId="3682A3F8" w14:textId="77777777" w:rsidR="00132B78" w:rsidRDefault="1EACF65A">
            <w:pPr>
              <w:widowControl w:val="0"/>
              <w:spacing w:before="0" w:after="0" w:line="240" w:lineRule="auto"/>
              <w:pPrChange w:id="993" w:author="Hang Lu" w:date="2025-06-29T03:31:00Z">
                <w:pPr/>
              </w:pPrChange>
            </w:pPr>
            <w:r>
              <w:t>Mostly Tracked</w:t>
            </w:r>
          </w:p>
        </w:tc>
        <w:tc>
          <w:tcPr>
            <w:tcW w:w="5868" w:type="dxa"/>
          </w:tcPr>
          <w:p w14:paraId="6450CD07" w14:textId="630CA719" w:rsidR="00132B78" w:rsidRDefault="1EACF65A">
            <w:pPr>
              <w:widowControl w:val="0"/>
              <w:spacing w:before="0" w:after="0" w:line="240" w:lineRule="auto"/>
              <w:pPrChange w:id="994" w:author="Hang Lu" w:date="2025-06-29T03:31:00Z">
                <w:pPr/>
              </w:pPrChange>
            </w:pPr>
            <w:r>
              <w:t>For each ground-truth object, if the fraction of frames correctly tracked (i.e. same track hypothesis tracks current and next frame) are higher than 80% then the ground-truth object is marked as mostly tracked.</w:t>
            </w:r>
          </w:p>
        </w:tc>
        <w:tc>
          <w:tcPr>
            <w:tcW w:w="1242" w:type="dxa"/>
          </w:tcPr>
          <w:p w14:paraId="0C66A44D" w14:textId="075B940F" w:rsidR="00132B78" w:rsidRDefault="00132B78">
            <w:pPr>
              <w:widowControl w:val="0"/>
              <w:spacing w:before="0" w:after="0" w:line="240" w:lineRule="auto"/>
              <w:pPrChange w:id="995" w:author="Hang Lu" w:date="2025-06-29T03:31:00Z">
                <w:pPr/>
              </w:pPrChange>
            </w:pPr>
            <w:r>
              <w:fldChar w:fldCharType="begin" w:fldLock="1"/>
            </w:r>
            <w:r w:rsidR="007945EE">
              <w:instrText>ADDIN CSL_CITATION {"citationItems":[{"id":"ITEM-1","itemData":{"DOI":"10.1109/CVPR.2006.312","ISBN":"0769525970","ISSN":"10636919","abstract":"Tracking of humans in videos is important for many applications. A major source of difficulty in performing this task is due to inter-human or scene occlusion. We present an approach based on representing humans as an assembly of four body parts and detection of the body parts in single frames which makes the method insensitive to camera motions. The responses of the body part detectors and a combined human detector provide the \"observations\" used for tracking. Trajectory initialization and termination are both fully automatic and rely on the confidences computed from the detection responses. An object is tracked by data association if its corresponding detection response can be found; otherwise it is tracked by a meanshift style tracker. Our method can track humans with both inter-object and scene occlusions. The system is evaluated on three sets of videos and compared with previous method. © 2006 IEEE.","author":[{"dropping-particle":"","family":"Wu","given":"Bo","non-dropping-particle":"","parse-names":false,"suffix":""},{"dropping-particle":"","family":"Nevatia","given":"Ram","non-dropping-particle":"","parse-names":false,"suffix":""}],"container-title":"Proceedings of the IEEE Computer Society Conference on Computer Vision and Pattern Recognition","id":"ITEM-1","issued":{"date-parts":[["2006"]]},"page":"951-958","title":"Tracking of multiple, partially occluded humans based on static body part detection","type":"paper-conference","volume":"1"},"uris":["http://www.mendeley.com/documents/?uuid=a567afd2-d791-49fa-a141-1a70fb510235"]}],"mendeley":{"formattedCitation":"&lt;sup&gt;84&lt;/sup&gt;","plainTextFormattedCitation":"84","previouslyFormattedCitation":"&lt;sup&gt;82&lt;/sup&gt;"},"properties":{"noteIndex":0},"schema":"https://github.com/citation-style-language/schema/raw/master/csl-citation.json"}</w:instrText>
            </w:r>
            <w:r>
              <w:fldChar w:fldCharType="separate"/>
            </w:r>
            <w:r w:rsidR="007945EE" w:rsidRPr="007945EE">
              <w:rPr>
                <w:noProof/>
                <w:vertAlign w:val="superscript"/>
              </w:rPr>
              <w:t>84</w:t>
            </w:r>
            <w:r>
              <w:fldChar w:fldCharType="end"/>
            </w:r>
          </w:p>
        </w:tc>
      </w:tr>
    </w:tbl>
    <w:p w14:paraId="78E0B846" w14:textId="0B0A3570" w:rsidR="00132B78" w:rsidRDefault="1EACF65A">
      <w:pPr>
        <w:widowControl w:val="0"/>
        <w:spacing w:before="0" w:after="0" w:line="240" w:lineRule="auto"/>
        <w:ind w:firstLine="720"/>
        <w:pPrChange w:id="996" w:author="Hang Lu" w:date="2025-06-29T03:31:00Z">
          <w:pPr>
            <w:ind w:firstLine="720"/>
          </w:pPr>
        </w:pPrChange>
      </w:pPr>
      <w:r>
        <w:t xml:space="preserve">Along with these accuracy metrices, we defined an additional metric for multi-dimensional comparison of correspondence estimation methods called Robustness Score. </w:t>
      </w:r>
      <w:proofErr w:type="gramStart"/>
      <w:r>
        <w:t>This metric measures</w:t>
      </w:r>
      <w:proofErr w:type="gramEnd"/>
      <w:r>
        <w:t xml:space="preserve"> how robust the methods are, in terms of Object Purity accuracy, when the noise level in data is increased (Precision and Recall value is decreased from 0.9 to 0.6)</w:t>
      </w:r>
    </w:p>
    <w:p w14:paraId="3BEEE0D0" w14:textId="77777777" w:rsidR="00132B78" w:rsidRDefault="00132B78">
      <w:pPr>
        <w:widowControl w:val="0"/>
        <w:spacing w:before="0" w:after="0" w:line="240" w:lineRule="auto"/>
        <w:ind w:firstLine="720"/>
        <w:jc w:val="center"/>
        <w:pPrChange w:id="997" w:author="Hang Lu" w:date="2025-06-29T03:31:00Z">
          <w:pPr>
            <w:ind w:firstLine="720"/>
            <w:jc w:val="center"/>
          </w:pPr>
        </w:pPrChange>
      </w:pPr>
      <m:oMathPara>
        <m:oMath>
          <m:r>
            <w:rPr>
              <w:rFonts w:ascii="Cambria Math" w:hAnsi="Cambria Math"/>
            </w:rPr>
            <w:lastRenderedPageBreak/>
            <m:t>Robustness Score=</m:t>
          </m:r>
          <m:f>
            <m:fPr>
              <m:ctrlPr>
                <w:rPr>
                  <w:rFonts w:ascii="Cambria Math" w:hAnsi="Cambria Math"/>
                  <w:i/>
                </w:rPr>
              </m:ctrlPr>
            </m:fPr>
            <m:num>
              <m:r>
                <w:rPr>
                  <w:rFonts w:ascii="Cambria Math" w:hAnsi="Cambria Math"/>
                </w:rPr>
                <m:t>Object Purity @ high noise level (Precision &amp; Recall= 0.6)</m:t>
              </m:r>
            </m:num>
            <m:den>
              <m:r>
                <w:rPr>
                  <w:rFonts w:ascii="Cambria Math" w:hAnsi="Cambria Math"/>
                </w:rPr>
                <m:t>Object Purity @ low noise level (Precision &amp; Recall= 0.9)</m:t>
              </m:r>
            </m:den>
          </m:f>
        </m:oMath>
      </m:oMathPara>
    </w:p>
    <w:p w14:paraId="5A39BBE3" w14:textId="0A84A05D" w:rsidR="00132B78" w:rsidRDefault="00132B78">
      <w:pPr>
        <w:widowControl w:val="0"/>
        <w:spacing w:before="0" w:after="0" w:line="240" w:lineRule="auto"/>
        <w:pPrChange w:id="998" w:author="Hang Lu" w:date="2025-06-29T03:31:00Z">
          <w:pPr>
            <w:keepNext/>
          </w:pPr>
        </w:pPrChange>
      </w:pPr>
      <w:del w:id="999" w:author="Shivesh Chaudhary" w:date="2025-07-31T20:26:00Z" w16du:dateUtc="2025-07-31T14:56:00Z">
        <w:r w:rsidDel="00D403E4">
          <w:rPr>
            <w:noProof/>
          </w:rPr>
          <w:drawing>
            <wp:inline distT="0" distB="0" distL="0" distR="0" wp14:anchorId="00AEA61A" wp14:editId="08386E7E">
              <wp:extent cx="5486400" cy="6767830"/>
              <wp:effectExtent l="0" t="0" r="0" b="0"/>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2">
                        <a:extLst>
                          <a:ext uri="{28A0092B-C50C-407E-A947-70E740481C1C}">
                            <a14:useLocalDpi xmlns:a14="http://schemas.microsoft.com/office/drawing/2010/main" val="0"/>
                          </a:ext>
                        </a:extLst>
                      </a:blip>
                      <a:stretch>
                        <a:fillRect/>
                      </a:stretch>
                    </pic:blipFill>
                    <pic:spPr>
                      <a:xfrm>
                        <a:off x="0" y="0"/>
                        <a:ext cx="5486400" cy="6767830"/>
                      </a:xfrm>
                      <a:prstGeom prst="rect">
                        <a:avLst/>
                      </a:prstGeom>
                    </pic:spPr>
                  </pic:pic>
                </a:graphicData>
              </a:graphic>
            </wp:inline>
          </w:drawing>
        </w:r>
      </w:del>
      <w:ins w:id="1000" w:author="Shivesh Chaudhary" w:date="2025-07-31T20:26:00Z" w16du:dateUtc="2025-07-31T14:56:00Z">
        <w:r w:rsidR="00D403E4">
          <w:rPr>
            <w:noProof/>
            <w14:ligatures w14:val="standardContextual"/>
          </w:rPr>
          <w:drawing>
            <wp:inline distT="0" distB="0" distL="0" distR="0" wp14:anchorId="1D08CE0E" wp14:editId="6096F382">
              <wp:extent cx="5943600" cy="6982460"/>
              <wp:effectExtent l="0" t="0" r="0" b="2540"/>
              <wp:docPr id="1480153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3563" name="Picture 148015356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82460"/>
                      </a:xfrm>
                      <a:prstGeom prst="rect">
                        <a:avLst/>
                      </a:prstGeom>
                    </pic:spPr>
                  </pic:pic>
                </a:graphicData>
              </a:graphic>
            </wp:inline>
          </w:drawing>
        </w:r>
      </w:ins>
    </w:p>
    <w:p w14:paraId="5C734025" w14:textId="3EE560E0" w:rsidR="00132B78" w:rsidRPr="00877B41" w:rsidRDefault="44D5F7B6" w:rsidP="00101147">
      <w:pPr>
        <w:pStyle w:val="Caption"/>
      </w:pPr>
      <w:r>
        <w:t xml:space="preserve">Figure </w:t>
      </w:r>
      <w:del w:id="1001" w:author="Shivesh Chaudhary" w:date="2025-07-31T19:46:00Z" w16du:dateUtc="2025-07-31T14:16:00Z">
        <w:r w:rsidDel="00A41DEB">
          <w:fldChar w:fldCharType="begin"/>
        </w:r>
        <w:r w:rsidDel="00A41DEB">
          <w:delInstrText xml:space="preserve"> SEQ Figure \* ARABIC </w:delInstrText>
        </w:r>
        <w:r w:rsidDel="00A41DEB">
          <w:fldChar w:fldCharType="separate"/>
        </w:r>
        <w:r w:rsidRPr="44D5F7B6" w:rsidDel="00A41DEB">
          <w:rPr>
            <w:noProof/>
          </w:rPr>
          <w:delText>1</w:delText>
        </w:r>
        <w:r w:rsidDel="00A41DEB">
          <w:rPr>
            <w:noProof/>
          </w:rPr>
          <w:fldChar w:fldCharType="end"/>
        </w:r>
      </w:del>
      <w:ins w:id="1002" w:author="Shivesh Chaudhary" w:date="2025-07-31T19:46:00Z" w16du:dateUtc="2025-07-31T14:16:00Z">
        <w:r w:rsidR="00A41DEB">
          <w:t>2</w:t>
        </w:r>
      </w:ins>
      <w:r>
        <w:t xml:space="preserve">. Standardized accuracy metrics and some examples of non-linear relationship between metrics. A) Examples depict calculation of accuracy metrics – Track link accuracy, Object purity, Track Purity, Fragments per ground truth, </w:t>
      </w:r>
      <w:proofErr w:type="gramStart"/>
      <w:r>
        <w:t>Mostly</w:t>
      </w:r>
      <w:proofErr w:type="gramEnd"/>
      <w:r>
        <w:t xml:space="preserve"> lost, </w:t>
      </w:r>
      <w:proofErr w:type="gramStart"/>
      <w:r>
        <w:t>Mostly</w:t>
      </w:r>
      <w:proofErr w:type="gramEnd"/>
      <w:r>
        <w:t xml:space="preserve"> tracked. B) Examples depicting judging accuracy with one tracking method can be </w:t>
      </w:r>
      <w:r>
        <w:lastRenderedPageBreak/>
        <w:t xml:space="preserve">deceptive. Top left panel – all ground-truth objects are tracked accurately with track hypothesis thus achieving perfect Track link accuracy, Object purity and Track Purity. Top right panel – With incorrect tracking, track linking accuracy is decreased by only 12% but object purity and track purity decrease by ~45%. Object purity and Track purity are calculated by averaging across ground-truth objects and track hypothesis respectively. </w:t>
      </w:r>
    </w:p>
    <w:p w14:paraId="5CB8B961" w14:textId="58E9FCFD" w:rsidR="00132B78" w:rsidRDefault="1EACF65A">
      <w:pPr>
        <w:pStyle w:val="Heading2"/>
        <w:keepNext w:val="0"/>
        <w:keepLines w:val="0"/>
        <w:widowControl w:val="0"/>
        <w:spacing w:before="0" w:after="0" w:line="240" w:lineRule="auto"/>
        <w:pPrChange w:id="1003" w:author="Hang Lu" w:date="2025-06-29T03:31:00Z">
          <w:pPr>
            <w:pStyle w:val="Heading2"/>
            <w:spacing w:before="240"/>
          </w:pPr>
        </w:pPrChange>
      </w:pPr>
      <w:bookmarkStart w:id="1004" w:name="_Toc107625707"/>
      <w:r>
        <w:t>Identifying optimal strategies for nuclei tracking using synthetic data</w:t>
      </w:r>
      <w:bookmarkEnd w:id="1004"/>
    </w:p>
    <w:p w14:paraId="501608E9" w14:textId="10856E05" w:rsidR="00132B78" w:rsidRDefault="1EACF65A">
      <w:pPr>
        <w:widowControl w:val="0"/>
        <w:spacing w:before="0" w:after="0" w:line="240" w:lineRule="auto"/>
        <w:ind w:firstLine="720"/>
        <w:pPrChange w:id="1005" w:author="Hang Lu" w:date="2025-06-29T03:31:00Z">
          <w:pPr>
            <w:ind w:firstLine="720"/>
          </w:pPr>
        </w:pPrChange>
      </w:pPr>
      <w:r>
        <w:t xml:space="preserve">Using our </w:t>
      </w:r>
      <w:proofErr w:type="gramStart"/>
      <w:r>
        <w:t>toolbox</w:t>
      </w:r>
      <w:proofErr w:type="gramEnd"/>
      <w:r>
        <w:t xml:space="preserve"> we sought to determine, which combinations of correspondence estimation methods and tracking linking strategies perform best. Since for whole-brain imaging application we are most interested in quality of neuron activity traces extracted from videos, we chose object purity metric for comparisons because this metric measures the purity of each track. Thus, it is correlated with the purity of calcium signals that we can expect to get from tracked videos. </w:t>
      </w:r>
    </w:p>
    <w:p w14:paraId="205110D2" w14:textId="30AB6D03" w:rsidR="00132B78" w:rsidRDefault="44D5F7B6">
      <w:pPr>
        <w:widowControl w:val="0"/>
        <w:spacing w:before="0" w:after="0" w:line="240" w:lineRule="auto"/>
        <w:ind w:firstLine="720"/>
        <w:pPrChange w:id="1006" w:author="Hang Lu" w:date="2025-06-29T03:31:00Z">
          <w:pPr>
            <w:ind w:firstLine="720"/>
          </w:pPr>
        </w:pPrChange>
      </w:pPr>
      <w:r>
        <w:t>First, we compared accuracy of all methods across three different tracking strategies. These include 1) sequential matching of each frame to previous frame, 2) matching all frames to a randomly selected frame from the video denoted as ‘</w:t>
      </w:r>
      <w:proofErr w:type="spellStart"/>
      <w:r>
        <w:t>all_to_random</w:t>
      </w:r>
      <w:proofErr w:type="spellEnd"/>
      <w:r>
        <w:t>’, and 3) matching all frames to an atlas frame denoted as ‘</w:t>
      </w:r>
      <w:proofErr w:type="spellStart"/>
      <w:r>
        <w:t>all_to_atlas</w:t>
      </w:r>
      <w:proofErr w:type="spellEnd"/>
      <w:r>
        <w:t>’. Here perfect atlas frame is a frame that does not contain any false positive segmentation and missed detections of cells. Such an atlas frame is available to us for synthetic data case however it may not be available for real experimental datasets. Comparison across these strategies show that sequential matching achieves much lower accuracy compared to ‘</w:t>
      </w:r>
      <w:proofErr w:type="spellStart"/>
      <w:r>
        <w:t>all_to_atlas</w:t>
      </w:r>
      <w:proofErr w:type="spellEnd"/>
      <w:r>
        <w:t>’ and ‘</w:t>
      </w:r>
      <w:proofErr w:type="spellStart"/>
      <w:r>
        <w:t>all_to_random</w:t>
      </w:r>
      <w:proofErr w:type="spellEnd"/>
      <w:r>
        <w:t>’ strategies (Figure 4.3A). This is because, as mentioned in previous studies, tracking errors can accumulate in sequential tracking. Further, ‘</w:t>
      </w:r>
      <w:proofErr w:type="spellStart"/>
      <w:r>
        <w:t>all_to_random</w:t>
      </w:r>
      <w:proofErr w:type="spellEnd"/>
      <w:r>
        <w:t>’ strategy performs worse than ‘</w:t>
      </w:r>
      <w:proofErr w:type="spellStart"/>
      <w:r>
        <w:t>all_to_atlas</w:t>
      </w:r>
      <w:proofErr w:type="spellEnd"/>
      <w:r>
        <w:t>’ strategy (Figure 4.3A). This is because a randomly selected frame from the video contains falsely detected cells and missing cells which are possibly different from the falsely detected or missing cells in other frames. Thus, estimating correspondence between cells in frame to be tracked and random reference frame is inaccurate. In contrast, such errors do not arise when an atlas frame is used as reference. We note, that the modular nature of the toolbox allows to explore other track linking strategies as they can be easily included in the toolbox as well. E.g. we tested two additional strategies uTrack</w:t>
      </w:r>
      <w:r w:rsidR="00132B78">
        <w:fldChar w:fldCharType="begin" w:fldLock="1"/>
      </w:r>
      <w:r w:rsidR="007945EE">
        <w:instrText>ADDIN CSL_CITATION {"citationItems":[{"id":"ITEM-1","itemData":{"DOI":"10.1038/nmeth.1237","ISBN":"doi:10.1038/nmeth.1237","ISSN":"1548-7091","PMID":"18641657","abstract":"Single-particle tracking (SPT) is often the rate-limiting step in live-cell imaging studies of subcellular dynamics. Here we present a tracking algorithm that addresses the principal challenges of SPT, namely high particle density, particle motion heterogeneity, temporary particle disappearance, and particle merging and splitting. The algorithm first links particles between consecutive frames and then links the resulting track segments into complete trajectories. Both steps are formulated as global combinatorial optimization problems whose solution identifies the overall most likely set of particle trajectories throughout a movie. Using this approach, we show that the GTPase dynamin differentially affects the kinetics of long- and short-lived endocytic structures and that the motion of CD36 receptors along cytoskeleton-mediated linear tracks increases their aggregation probability. Both applications indicate the requirement for robust and complete tracking of dense particle fields to dissect the mechanisms of receptor organization at the level of the plasma membrane.","author":[{"dropping-particle":"","family":"Jaqaman","given":"Khuloud","non-dropping-particle":"","parse-names":false,"suffix":""},{"dropping-particle":"","family":"Loerke","given":"Dinah","non-dropping-particle":"","parse-names":false,"suffix":""},{"dropping-particle":"","family":"Mettlen","given":"Marcel","non-dropping-particle":"","parse-names":false,"suffix":""},{"dropping-particle":"","family":"Kuwata","given":"Hirotaka","non-dropping-particle":"","parse-names":false,"suffix":""},{"dropping-particle":"","family":"Grinstein","given":"Sergio","non-dropping-particle":"","parse-names":false,"suffix":""},{"dropping-particle":"","family":"Schmid","given":"Sandra L","non-dropping-particle":"","parse-names":false,"suffix":""},{"dropping-particle":"","family":"Danuser","given":"Gaudenz","non-dropping-particle":"","parse-names":false,"suffix":""}],"container-title":"Nature Methods","id":"ITEM-1","issue":"8","issued":{"date-parts":[["2008"]]},"page":"695-702","title":"Robust single-particle tracking in live-cell time-lapse sequences","type":"article-journal","volume":"5"},"uris":["http://www.mendeley.com/documents/?uuid=45cd2f0f-1e3b-4469-ab27-30fb670d7681"]}],"mendeley":{"formattedCitation":"&lt;sup&gt;81&lt;/sup&gt;","plainTextFormattedCitation":"81","previouslyFormattedCitation":"&lt;sup&gt;79&lt;/sup&gt;"},"properties":{"noteIndex":0},"schema":"https://github.com/citation-style-language/schema/raw/master/csl-citation.json"}</w:instrText>
      </w:r>
      <w:r w:rsidR="00132B78">
        <w:fldChar w:fldCharType="separate"/>
      </w:r>
      <w:r w:rsidR="007945EE" w:rsidRPr="007945EE">
        <w:rPr>
          <w:noProof/>
          <w:vertAlign w:val="superscript"/>
        </w:rPr>
        <w:t>81</w:t>
      </w:r>
      <w:r w:rsidR="00132B78">
        <w:fldChar w:fldCharType="end"/>
      </w:r>
      <w:r>
        <w:t xml:space="preserve"> and CINDA</w:t>
      </w:r>
      <w:r w:rsidR="00132B78">
        <w:fldChar w:fldCharType="begin" w:fldLock="1"/>
      </w:r>
      <w:r w:rsidR="007945EE">
        <w:instrText>ADDIN CSL_CITATION {"citationItems":[{"id":"ITEM-1","itemData":{"DOI":"10.1109/TPAMI.2020.3026257","ISSN":"19393539","PMID":"32966213","abstract":"We developed a minimum-cost circulation framework for solving the global data association problem, which plays a key role in the tracking-by-detection paradigm of multi-object tracking (MOT). The global data association problem was extensively studied under the minimum-cost flow framework, which is theoretically attractive as being flexible and globally solvable. However, the high computational burden has been a long-standing obstacle to its wide adoption in practice. While enjoying the same theoretical advantages and maintaining the same optimal solution as the minimum-cost flow framework, our new framework has a better theoretical complexity bound and leads to orders of practical efficiency improvement. This new framework is motivated by the observation that minimum-cost flow only partially models the data association problem and it must be accompanied by an additional and time-consuming searching scheme to determine the optimal object number. By employing a minimum-cost circulation framework, we eliminate the searching step and naturally integrate the number of objects into the optimization problem. By exploring the special property of the associated graph, that is, an overwhelming majority of the vertices are with unit capacity, we designed an implementation of the framework and proved it has the best theoretical computational complexity so far for the global data association problem. We evaluated our method with 40 experiments on five MOT benchmark datasets. Our method was always the most efficient in every single experiment and averagely 53 to 1,192 times faster than the three state-of-the-art methods. When our method served as a sub-module for global data association methods utilizing higher-order constraints, similar running time improvement was attained. We further illustrated through several case studies how the improved computational efficiency enables more sophisticated tracking models and yields better tracking accuracy. We made the source code publicly available on GitHub with both Python and MATLAB interfaces.","author":[{"dropping-particle":"","family":"Wang","given":"Congchao","non-dropping-particle":"","parse-names":false,"suffix":""},{"dropping-particle":"","family":"Wang","given":"Yizhi","non-dropping-particle":"","parse-names":false,"suffix":""},{"dropping-particle":"","family":"Yu","given":"Guoqiang","non-dropping-particle":"","parse-names":false,"suffix":""}],"container-title":"IEEE Transactions on Pattern Analysis and Machine Intelligence","id":"ITEM-1","issue":"4","issued":{"date-parts":[["2022"]]},"page":"1888-1904","title":"Efficient Global MOT under Minimum-Cost Circulation Framework","type":"article-journal","volume":"44"},"uris":["http://www.mendeley.com/documents/?uuid=c2866836-792a-4ad1-a295-02b37c0106cc"]}],"mendeley":{"formattedCitation":"&lt;sup&gt;82&lt;/sup&gt;","plainTextFormattedCitation":"82","previouslyFormattedCitation":"&lt;sup&gt;80&lt;/sup&gt;"},"properties":{"noteIndex":0},"schema":"https://github.com/citation-style-language/schema/raw/master/csl-citation.json"}</w:instrText>
      </w:r>
      <w:r w:rsidR="00132B78">
        <w:fldChar w:fldCharType="separate"/>
      </w:r>
      <w:r w:rsidR="007945EE" w:rsidRPr="007945EE">
        <w:rPr>
          <w:noProof/>
          <w:vertAlign w:val="superscript"/>
        </w:rPr>
        <w:t>82</w:t>
      </w:r>
      <w:r w:rsidR="00132B78">
        <w:fldChar w:fldCharType="end"/>
      </w:r>
      <w:r>
        <w:t xml:space="preserve"> (Figure 4.3B). However, these strategies performed much worse compared to other methods. In conclusion, tracking using atlas frame is advantageous and a methodology to build such an atlas frame using imperfect information in individual video frames will be useful. </w:t>
      </w:r>
    </w:p>
    <w:p w14:paraId="41C8F396" w14:textId="29DCD618" w:rsidR="00132B78" w:rsidRDefault="00132B78">
      <w:pPr>
        <w:widowControl w:val="0"/>
        <w:spacing w:before="0" w:after="0" w:line="240" w:lineRule="auto"/>
        <w:pPrChange w:id="1007" w:author="Hang Lu" w:date="2025-06-29T03:31:00Z">
          <w:pPr>
            <w:keepNext/>
          </w:pPr>
        </w:pPrChange>
      </w:pPr>
      <w:del w:id="1008" w:author="Shivesh Chaudhary" w:date="2025-07-25T20:03:00Z" w16du:dateUtc="2025-07-25T14:33:00Z">
        <w:r w:rsidDel="003E2308">
          <w:rPr>
            <w:noProof/>
            <w:lang w:eastAsia="zh-CN"/>
          </w:rPr>
          <w:lastRenderedPageBreak/>
          <w:drawing>
            <wp:inline distT="0" distB="0" distL="0" distR="0" wp14:anchorId="39B805F2" wp14:editId="142B6A3A">
              <wp:extent cx="5438692" cy="4002132"/>
              <wp:effectExtent l="0" t="0" r="0" b="0"/>
              <wp:docPr id="71" name="Picture 71"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radar char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6956"/>
                      <a:stretch/>
                    </pic:blipFill>
                    <pic:spPr bwMode="auto">
                      <a:xfrm>
                        <a:off x="0" y="0"/>
                        <a:ext cx="5456603" cy="4015312"/>
                      </a:xfrm>
                      <a:prstGeom prst="rect">
                        <a:avLst/>
                      </a:prstGeom>
                      <a:noFill/>
                      <a:ln>
                        <a:noFill/>
                      </a:ln>
                      <a:extLst>
                        <a:ext uri="{53640926-AAD7-44D8-BBD7-CCE9431645EC}">
                          <a14:shadowObscured xmlns:a14="http://schemas.microsoft.com/office/drawing/2010/main"/>
                        </a:ext>
                      </a:extLst>
                    </pic:spPr>
                  </pic:pic>
                </a:graphicData>
              </a:graphic>
            </wp:inline>
          </w:drawing>
        </w:r>
      </w:del>
      <w:ins w:id="1009" w:author="Shivesh Chaudhary" w:date="2025-07-31T18:24:00Z" w16du:dateUtc="2025-07-31T12:54:00Z">
        <w:r w:rsidR="00736922">
          <w:rPr>
            <w:noProof/>
            <w14:ligatures w14:val="standardContextual"/>
          </w:rPr>
          <w:drawing>
            <wp:inline distT="0" distB="0" distL="0" distR="0" wp14:anchorId="180E3222" wp14:editId="353A2F0A">
              <wp:extent cx="5943600" cy="4011930"/>
              <wp:effectExtent l="0" t="0" r="0" b="1270"/>
              <wp:docPr id="1860418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18729" name="Picture 18604187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ins>
    </w:p>
    <w:p w14:paraId="3F20D463" w14:textId="7EAF314C" w:rsidR="00132B78" w:rsidRDefault="44D5F7B6" w:rsidP="00101147">
      <w:pPr>
        <w:pStyle w:val="Caption"/>
      </w:pPr>
      <w:r>
        <w:t xml:space="preserve">Figure </w:t>
      </w:r>
      <w:del w:id="1010" w:author="Shivesh Chaudhary" w:date="2025-07-25T20:04:00Z" w16du:dateUtc="2025-07-25T14:34:00Z">
        <w:r w:rsidDel="003E2308">
          <w:fldChar w:fldCharType="begin"/>
        </w:r>
        <w:r w:rsidRPr="0021692F" w:rsidDel="003E2308">
          <w:delInstrText xml:space="preserve"> SEQ Figure \* ARABIC </w:delInstrText>
        </w:r>
        <w:r w:rsidDel="003E2308">
          <w:fldChar w:fldCharType="separate"/>
        </w:r>
        <w:r w:rsidRPr="44D5F7B6" w:rsidDel="003E2308">
          <w:rPr>
            <w:noProof/>
          </w:rPr>
          <w:delText>2</w:delText>
        </w:r>
        <w:r w:rsidDel="003E2308">
          <w:rPr>
            <w:noProof/>
          </w:rPr>
          <w:fldChar w:fldCharType="end"/>
        </w:r>
      </w:del>
      <w:ins w:id="1011" w:author="Shivesh Chaudhary" w:date="2025-07-25T20:04:00Z" w16du:dateUtc="2025-07-25T14:34:00Z">
        <w:r w:rsidR="003E2308">
          <w:t>3</w:t>
        </w:r>
      </w:ins>
      <w:r>
        <w:t xml:space="preserve">. Comparison of object purity across track linking strategies paired with various correspondence estimation methods on synthetic data. Noise in the video (precision and recall values were kept fixed at 0.9). Sequential track lining strategy performs worst and ‘All to reference’ track linking strategy performs best. Min-cost </w:t>
      </w:r>
      <w:proofErr w:type="gramStart"/>
      <w:r>
        <w:t>optimization based</w:t>
      </w:r>
      <w:proofErr w:type="gramEnd"/>
      <w:r>
        <w:t xml:space="preserve"> strategies also achieve low accuracy. </w:t>
      </w:r>
    </w:p>
    <w:p w14:paraId="257A5297" w14:textId="75A26113" w:rsidR="00132B78" w:rsidRDefault="1EACF65A">
      <w:pPr>
        <w:widowControl w:val="0"/>
        <w:spacing w:before="0" w:after="0" w:line="240" w:lineRule="auto"/>
        <w:ind w:firstLine="720"/>
        <w:pPrChange w:id="1012" w:author="Hang Lu" w:date="2025-06-29T03:31:00Z">
          <w:pPr>
            <w:ind w:firstLine="720"/>
          </w:pPr>
        </w:pPrChange>
      </w:pPr>
      <w:r>
        <w:t>A tracking method that achieves high object purity while having a small runtime would be ideal for tracking nuclei in long whole-brain imaging datasets. Thus next, we compared the runtime and object purity achieved by all 21 methods (Figure 4.4A) while keeping the precision and recall based noise levels fixed at 0.9 in the video. Further we used ‘</w:t>
      </w:r>
      <w:proofErr w:type="spellStart"/>
      <w:r>
        <w:t>all_to_atlas</w:t>
      </w:r>
      <w:proofErr w:type="spellEnd"/>
      <w:r>
        <w:t xml:space="preserve">’ tracking strategy for each run. Simulation results revealed that several methods such as L2QPMAP, CRF, GLTP, CPD achieved object purity accuracy greater than 90%. Among these methods, graph matching methods L2QPMAP, IPFPMAP, and CRF. achieved higher accuracy compared to </w:t>
      </w:r>
      <w:proofErr w:type="gramStart"/>
      <w:r>
        <w:t>registration based</w:t>
      </w:r>
      <w:proofErr w:type="gramEnd"/>
      <w:r>
        <w:t xml:space="preserve"> methods. However, the runtime of graph matching methods is orders of magnitude higher than </w:t>
      </w:r>
      <w:proofErr w:type="gramStart"/>
      <w:r>
        <w:t>registration based</w:t>
      </w:r>
      <w:proofErr w:type="gramEnd"/>
      <w:r>
        <w:t xml:space="preserve"> methods such as CPD, GLTP and ECMPR. Thus, researchers should choose methods considering trade-offs between runtime and accuracy. Along with runtime, an important consideration while choosing the best tracking method for whole-brain videos is robustness to common types of noise in data such as false positive cell detections and missed detections. This is because the noise level in whole-brain video data may vary significantly based on imaging conditions used such as exposure time, laser power, axial resolution etc. Choice of imaging conditions significantly affect the signal-to-noise ratio in images thus affecting the performance of cell segmentation algorithms used to detect cells before tracking. Thus next, we compared runtime and object purity across all methods for high noise conditions that is while keeping the precision and recall values fixed to 0.6 (Figure 4.4B). In this case, accuracy of all methods decreased. In </w:t>
      </w:r>
      <w:r>
        <w:lastRenderedPageBreak/>
        <w:t xml:space="preserve">particular </w:t>
      </w:r>
      <w:proofErr w:type="gramStart"/>
      <w:r>
        <w:t>registration based</w:t>
      </w:r>
      <w:proofErr w:type="gramEnd"/>
      <w:r>
        <w:t xml:space="preserve"> methods CPD, ECMPR, TPSRPM, and graph matching methods SMAC, PSM, IPFP that achieved ~90% object purity for low noise condition (Figure 4.4A) diminished in accuracy. Remarkably, some methods such as GLTP, IPFPMAP, L2QPMAP and CRF were robust to high noise levels, still achieving high accuracy. </w:t>
      </w:r>
    </w:p>
    <w:p w14:paraId="72A3D3EC" w14:textId="04EF331C" w:rsidR="00132B78" w:rsidRDefault="00132B78">
      <w:pPr>
        <w:widowControl w:val="0"/>
        <w:spacing w:before="0" w:after="0" w:line="240" w:lineRule="auto"/>
        <w:pPrChange w:id="1013" w:author="Hang Lu" w:date="2025-06-29T03:31:00Z">
          <w:pPr>
            <w:keepNext/>
          </w:pPr>
        </w:pPrChange>
      </w:pPr>
      <w:del w:id="1014" w:author="Shivesh Chaudhary" w:date="2025-07-25T17:55:00Z" w16du:dateUtc="2025-07-25T12:25:00Z">
        <w:r w:rsidDel="00341D20">
          <w:rPr>
            <w:noProof/>
            <w:lang w:eastAsia="zh-CN"/>
          </w:rPr>
          <w:drawing>
            <wp:inline distT="0" distB="0" distL="0" distR="0" wp14:anchorId="2AE73D0B" wp14:editId="74B3EA8E">
              <wp:extent cx="5669280" cy="532607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711" r="11160" b="2933"/>
                      <a:stretch/>
                    </pic:blipFill>
                    <pic:spPr bwMode="auto">
                      <a:xfrm>
                        <a:off x="0" y="0"/>
                        <a:ext cx="5686064" cy="5341843"/>
                      </a:xfrm>
                      <a:prstGeom prst="rect">
                        <a:avLst/>
                      </a:prstGeom>
                      <a:noFill/>
                      <a:ln>
                        <a:noFill/>
                      </a:ln>
                      <a:extLst>
                        <a:ext uri="{53640926-AAD7-44D8-BBD7-CCE9431645EC}">
                          <a14:shadowObscured xmlns:a14="http://schemas.microsoft.com/office/drawing/2010/main"/>
                        </a:ext>
                      </a:extLst>
                    </pic:spPr>
                  </pic:pic>
                </a:graphicData>
              </a:graphic>
            </wp:inline>
          </w:drawing>
        </w:r>
      </w:del>
      <w:ins w:id="1015" w:author="Shivesh Chaudhary" w:date="2025-07-28T20:47:00Z" w16du:dateUtc="2025-07-28T15:17:00Z">
        <w:r w:rsidR="003873FB">
          <w:rPr>
            <w:noProof/>
            <w14:ligatures w14:val="standardContextual"/>
          </w:rPr>
          <w:drawing>
            <wp:inline distT="0" distB="0" distL="0" distR="0" wp14:anchorId="67885FD5" wp14:editId="4F687095">
              <wp:extent cx="5943600" cy="5039995"/>
              <wp:effectExtent l="0" t="0" r="0" b="1905"/>
              <wp:docPr id="311950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50377" name="Picture 3119503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ins>
    </w:p>
    <w:p w14:paraId="6495AB3D" w14:textId="5778F68C" w:rsidR="00132B78" w:rsidRDefault="44D5F7B6" w:rsidP="00101147">
      <w:pPr>
        <w:pStyle w:val="Caption"/>
      </w:pPr>
      <w:r>
        <w:t xml:space="preserve">Figure </w:t>
      </w:r>
      <w:del w:id="1016" w:author="Shivesh Chaudhary" w:date="2025-07-25T17:56:00Z" w16du:dateUtc="2025-07-25T12:26:00Z">
        <w:r w:rsidDel="00341D20">
          <w:fldChar w:fldCharType="begin"/>
        </w:r>
        <w:r w:rsidRPr="000C73EC" w:rsidDel="00341D20">
          <w:delInstrText xml:space="preserve"> SEQ Figure \* ARABIC </w:delInstrText>
        </w:r>
        <w:r w:rsidDel="00341D20">
          <w:fldChar w:fldCharType="separate"/>
        </w:r>
        <w:r w:rsidRPr="44D5F7B6" w:rsidDel="00341D20">
          <w:rPr>
            <w:noProof/>
          </w:rPr>
          <w:delText>3</w:delText>
        </w:r>
        <w:r w:rsidDel="00341D20">
          <w:rPr>
            <w:noProof/>
          </w:rPr>
          <w:fldChar w:fldCharType="end"/>
        </w:r>
      </w:del>
      <w:ins w:id="1017" w:author="Shivesh Chaudhary" w:date="2025-07-25T17:56:00Z" w16du:dateUtc="2025-07-25T12:26:00Z">
        <w:r w:rsidR="00341D20">
          <w:t>4</w:t>
        </w:r>
      </w:ins>
      <w:r w:rsidRPr="44D5F7B6">
        <w:rPr>
          <w:noProof/>
        </w:rPr>
        <w:t>. Comparison of runtime and object purity across correspondence estimations methods. A) Runtime and obj purity of graph-matching and linear methods for two noise levels in synthetic data. Left panel - Low noise level (precision and recall set to 0.9), right panel – high noise level (precision and recall set to 0.6). Each dot corresponds to average runtime and object purity over ~20 synthetic videos with 100 frames each. Whiskers indicate standard deviation. B) Effect of noise on object purity across correspondence estimation methods. Methods such as IPFPMAP, CRF are more robust to increase in noise level compared to other methods.</w:t>
      </w:r>
    </w:p>
    <w:p w14:paraId="3EB2E52A" w14:textId="222DC9AB" w:rsidR="00132B78" w:rsidRDefault="1EACF65A">
      <w:pPr>
        <w:widowControl w:val="0"/>
        <w:spacing w:before="0" w:after="0" w:line="240" w:lineRule="auto"/>
        <w:ind w:firstLine="720"/>
        <w:pPrChange w:id="1018" w:author="Hang Lu" w:date="2025-06-29T03:31:00Z">
          <w:pPr>
            <w:ind w:firstLine="720"/>
          </w:pPr>
        </w:pPrChange>
      </w:pPr>
      <w:r>
        <w:t xml:space="preserve">Next, we systematically assessed the robustness of methods to increasing noise in synthetic video data. We created synthetic videos across a range of noise levels by varying precision and recall parameters of synthetic video (that is percentage of false positive detections and missed detections) from 60% to 90%. Across all correspondence estimation methods, accuracy falls with increasing noise in data. Interestingly, some methods such as L2QPMAP, GLTP, IPFPMAP, CRF are more robust to noise levels compared to others as their accuracy fell by least amount when </w:t>
      </w:r>
      <w:r>
        <w:lastRenderedPageBreak/>
        <w:t>noise was increased from 0.9 to 0.6. Similar trends were observed when tracking was performed using ‘</w:t>
      </w:r>
      <w:proofErr w:type="spellStart"/>
      <w:r>
        <w:t>all_to_random</w:t>
      </w:r>
      <w:proofErr w:type="spellEnd"/>
      <w:r>
        <w:t>’ strategy. Taken together these results indicate that accuracy of tracking methods is highly contingent on the type of correspondence estimation method, track linking strategy used and noise levels in the video.</w:t>
      </w:r>
    </w:p>
    <w:p w14:paraId="656F0C55" w14:textId="2F39F9E4" w:rsidR="00132B78" w:rsidRDefault="1EACF65A">
      <w:pPr>
        <w:widowControl w:val="0"/>
        <w:spacing w:before="0" w:after="0" w:line="240" w:lineRule="auto"/>
        <w:ind w:firstLine="720"/>
        <w:pPrChange w:id="1019" w:author="Hang Lu" w:date="2025-06-29T03:31:00Z">
          <w:pPr>
            <w:ind w:firstLine="720"/>
          </w:pPr>
        </w:pPrChange>
      </w:pPr>
      <w:r>
        <w:t xml:space="preserve">Finally, we conducted a screen by evaluating all correspondence estimation methods on a </w:t>
      </w:r>
      <w:proofErr w:type="gramStart"/>
      <w:r>
        <w:t>multi-dimensional criteria</w:t>
      </w:r>
      <w:proofErr w:type="gramEnd"/>
      <w:r>
        <w:t xml:space="preserve">. Along with standard accuracy metrics, we also included a robustness score for each method defined as the percentage fall in accuracy of methods when noise level is increased from 0.9 to 0.6. Multi-dimensional comparison shows that the methods achieve varied performance profiles (Figure 4.5A) thus inspecting just one accuracy metric may not be enough to identify top performing methods on variety of tracking tasks. Next, we ranked all methods in each accuracy criterion and calculated a final rank to identify methods that perform best across all criteria (Figure 4.5B). Interestingly, some methods such as IPFPS, IPFPU, SMIPFP that performed well in robustness score did not perform well in other metrics like object purity, track link accuracy, etc. Further, many methods such as </w:t>
      </w:r>
      <w:proofErr w:type="spellStart"/>
      <w:r>
        <w:t>GMMReg</w:t>
      </w:r>
      <w:proofErr w:type="spellEnd"/>
      <w:r>
        <w:t xml:space="preserve">, TPSRPM, SMIPFP, </w:t>
      </w:r>
      <w:proofErr w:type="spellStart"/>
      <w:r>
        <w:t>IPFPgm</w:t>
      </w:r>
      <w:proofErr w:type="spellEnd"/>
      <w:r>
        <w:t xml:space="preserve"> etc. performed adequately in one of the metrics while not performing effectively across other metrics. Finally, our objective screen identified methods such as L2QPMAP, IPFPMAP, CRF, GLTP that achieve high accuracy across all metrics. Among these methods, GLTP is the only linear method that has small runtime and performs well across all accuracy metrics. Thus, an objective multi-dimensional method screening with our toolbox enabled identification of several previously unexplored methods such as GLTP, L2QPMAP, IPFPMAP etc. with potential of achieving high accuracy in tracking nuclei in </w:t>
      </w:r>
      <w:r w:rsidRPr="1EACF65A">
        <w:rPr>
          <w:i/>
          <w:iCs/>
        </w:rPr>
        <w:t>C. elegans</w:t>
      </w:r>
      <w:r>
        <w:t xml:space="preserve"> whole-brain videos.</w:t>
      </w:r>
    </w:p>
    <w:p w14:paraId="0D0B940D" w14:textId="502E47CC" w:rsidR="00132B78" w:rsidRDefault="00132B78">
      <w:pPr>
        <w:widowControl w:val="0"/>
        <w:spacing w:before="0" w:after="0" w:line="240" w:lineRule="auto"/>
        <w:pPrChange w:id="1020" w:author="Hang Lu" w:date="2025-06-29T03:31:00Z">
          <w:pPr>
            <w:keepNext/>
          </w:pPr>
        </w:pPrChange>
      </w:pPr>
      <w:del w:id="1021" w:author="Shivesh Chaudhary" w:date="2025-07-25T17:57:00Z" w16du:dateUtc="2025-07-25T12:27:00Z">
        <w:r w:rsidDel="00341D20">
          <w:rPr>
            <w:noProof/>
          </w:rPr>
          <w:drawing>
            <wp:inline distT="0" distB="0" distL="0" distR="0" wp14:anchorId="7C9BBCAF" wp14:editId="5028FC6B">
              <wp:extent cx="5698272" cy="3681453"/>
              <wp:effectExtent l="0" t="0" r="0" b="0"/>
              <wp:docPr id="73" name="Picture 7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8272" cy="3681453"/>
                      </a:xfrm>
                      <a:prstGeom prst="rect">
                        <a:avLst/>
                      </a:prstGeom>
                    </pic:spPr>
                  </pic:pic>
                </a:graphicData>
              </a:graphic>
            </wp:inline>
          </w:drawing>
        </w:r>
      </w:del>
      <w:ins w:id="1022" w:author="Shivesh Chaudhary" w:date="2025-07-25T19:08:00Z" w16du:dateUtc="2025-07-25T13:38:00Z">
        <w:r w:rsidR="00371C90">
          <w:rPr>
            <w:noProof/>
            <w14:ligatures w14:val="standardContextual"/>
          </w:rPr>
          <w:drawing>
            <wp:inline distT="0" distB="0" distL="0" distR="0" wp14:anchorId="1A853C0C" wp14:editId="65CEF8BB">
              <wp:extent cx="5943600" cy="3739515"/>
              <wp:effectExtent l="0" t="0" r="0" b="0"/>
              <wp:docPr id="646124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24011" name="Picture 6461240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ins>
    </w:p>
    <w:p w14:paraId="570E7F6B" w14:textId="7B43D99B" w:rsidR="00132B78" w:rsidRDefault="44D5F7B6" w:rsidP="00101147">
      <w:pPr>
        <w:pStyle w:val="Caption"/>
        <w:rPr>
          <w:noProof/>
        </w:rPr>
      </w:pPr>
      <w:r>
        <w:t xml:space="preserve">Figure </w:t>
      </w:r>
      <w:del w:id="1023" w:author="Shivesh Chaudhary" w:date="2025-07-25T17:57:00Z" w16du:dateUtc="2025-07-25T12:27:00Z">
        <w:r w:rsidDel="00341D20">
          <w:fldChar w:fldCharType="begin"/>
        </w:r>
        <w:r w:rsidDel="00341D20">
          <w:delInstrText xml:space="preserve"> SEQ Figure \* ARABIC </w:delInstrText>
        </w:r>
        <w:r w:rsidDel="00341D20">
          <w:fldChar w:fldCharType="separate"/>
        </w:r>
        <w:r w:rsidRPr="44D5F7B6" w:rsidDel="00341D20">
          <w:rPr>
            <w:noProof/>
          </w:rPr>
          <w:delText>4</w:delText>
        </w:r>
        <w:r w:rsidDel="00341D20">
          <w:rPr>
            <w:noProof/>
          </w:rPr>
          <w:fldChar w:fldCharType="end"/>
        </w:r>
      </w:del>
      <w:ins w:id="1024" w:author="Shivesh Chaudhary" w:date="2025-07-25T17:57:00Z" w16du:dateUtc="2025-07-25T12:27:00Z">
        <w:r w:rsidR="00341D20">
          <w:t>5</w:t>
        </w:r>
      </w:ins>
      <w:r w:rsidRPr="44D5F7B6">
        <w:rPr>
          <w:noProof/>
        </w:rPr>
        <w:t xml:space="preserve">. Multidimensional screen of tracking methods using synthetic data. A) Examples of MOT accuracy achieved by some correspondence estimation methods. B). Ranking of methods across Track Purity, Object Purity, Track Link Accuracy, Fragments per track, Mostly Lost and Robustness Score. Methods are sorted based on mean rank across all </w:t>
      </w:r>
      <w:r w:rsidRPr="44D5F7B6">
        <w:rPr>
          <w:noProof/>
        </w:rPr>
        <w:lastRenderedPageBreak/>
        <w:t>metrics.</w:t>
      </w:r>
    </w:p>
    <w:p w14:paraId="0E27B00A" w14:textId="77777777" w:rsidR="00132B78" w:rsidRPr="0010665A" w:rsidRDefault="00132B78">
      <w:pPr>
        <w:widowControl w:val="0"/>
        <w:spacing w:before="0" w:after="0" w:line="240" w:lineRule="auto"/>
        <w:pPrChange w:id="1025" w:author="Hang Lu" w:date="2025-06-29T03:31:00Z">
          <w:pPr>
            <w:spacing w:before="0"/>
          </w:pPr>
        </w:pPrChange>
      </w:pPr>
    </w:p>
    <w:p w14:paraId="3AC9D8BD" w14:textId="77777777" w:rsidR="00132B78" w:rsidRDefault="1EACF65A">
      <w:pPr>
        <w:pStyle w:val="Heading2"/>
        <w:keepNext w:val="0"/>
        <w:keepLines w:val="0"/>
        <w:widowControl w:val="0"/>
        <w:spacing w:before="0" w:after="0" w:line="240" w:lineRule="auto"/>
        <w:pPrChange w:id="1026" w:author="Hang Lu" w:date="2025-06-29T03:31:00Z">
          <w:pPr>
            <w:pStyle w:val="Heading2"/>
            <w:spacing w:before="240"/>
          </w:pPr>
        </w:pPrChange>
      </w:pPr>
      <w:bookmarkStart w:id="1027" w:name="_Toc107625708"/>
      <w:r>
        <w:t>Multi-dimensional accuracy screen on whole-brain recording of freely moving worms</w:t>
      </w:r>
      <w:bookmarkEnd w:id="1027"/>
    </w:p>
    <w:p w14:paraId="1BF83739" w14:textId="5A9E0160" w:rsidR="00132B78" w:rsidRDefault="00B5B918" w:rsidP="00B5B918">
      <w:pPr>
        <w:widowControl w:val="0"/>
        <w:spacing w:before="0" w:after="0" w:line="240" w:lineRule="auto"/>
        <w:ind w:firstLine="720"/>
      </w:pPr>
      <w:r>
        <w:t xml:space="preserve">Multi-dimensional accuracy seen using synthetic data generated several insights about high performing track linking strategies, accurate and robust correspondence estimation methods. Next, we examined if the insights generated using synthetic datasets are repeated in experimental data as well. We tracked nuclei in pre-segmented whole-brain recording of </w:t>
      </w:r>
      <w:r w:rsidRPr="00B5B918">
        <w:rPr>
          <w:i/>
          <w:iCs/>
        </w:rPr>
        <w:t>C. elegans</w:t>
      </w:r>
      <w:r>
        <w:t xml:space="preserve"> roaming freely on agar pad. The modular architecture of our toolbox allows us to mix and match correspondence estimation methods with different track linking strategies and compare accuracy. Similar to results in synthetic data, ‘all to random’ track linking strategy performed better than ‘sequential’ (Figure 4.6A). Here again we found a range of object purity accuracies across different methods.</w:t>
      </w:r>
    </w:p>
    <w:p w14:paraId="535E7B8C" w14:textId="6DC4A32A" w:rsidR="00132B78" w:rsidRDefault="00B5B918" w:rsidP="00B5B918">
      <w:pPr>
        <w:widowControl w:val="0"/>
        <w:spacing w:before="0" w:after="0" w:line="240" w:lineRule="auto"/>
        <w:ind w:firstLine="720"/>
      </w:pPr>
      <w:r>
        <w:t xml:space="preserve">To explore the robustness of methods on noise levels, we synthetically introduced false positive cells and randomly removed true positive cells from ground-truth cells tracked in the experimental data and compared object purity accuracy achieved by various methods (Figure 4.6B). Similar to results obtained on synthetic data, accuracy of all methods decreased as noise levels were increased (Figure 4.6B). Some methods were more robust compared to others such as TPSRPM, IPFPS, PSM, however these methods achieved lower object purity compared to other methods. Interestingly, CRF method achieved high accuracy compared to the robust methods (TPSRPM, IPFPS, PSM) and higher robustness compared to other high performing methods (GLTP, </w:t>
      </w:r>
      <w:proofErr w:type="spellStart"/>
      <w:r>
        <w:t>GMMReg</w:t>
      </w:r>
      <w:proofErr w:type="spellEnd"/>
      <w:r>
        <w:t xml:space="preserve">, CPD). </w:t>
      </w:r>
    </w:p>
    <w:p w14:paraId="32CA7018" w14:textId="02593164" w:rsidR="00132B78" w:rsidRDefault="00B5B918" w:rsidP="00B5B918">
      <w:pPr>
        <w:widowControl w:val="0"/>
        <w:spacing w:before="0" w:after="0" w:line="240" w:lineRule="auto"/>
        <w:ind w:firstLine="720"/>
      </w:pPr>
      <w:r>
        <w:t xml:space="preserve">Finally, similar to screen conducted using synthetic data, we evaluated all correspondence estimation methods on multi-dimensional criteria that included MOT accuracy metrics and robustness score. Sorting methods based on overall ranks achieved across these accuracy criteria revealed high performing methods (Figure 4.6C). GLTP and CRF methods that were ranked highly in synthetic data screen were ranked highly in experimental data screen as well. However, some methods such as L2QPMAP, IPFPT were ranked highly in synthetic data but not in experimental whole-brain data. This could be due to differences in properties of synthetic data and whole-brain video data, such as fewer cells were tracked in experimental data compared to synthetic data. Additionally, non-rigid deformations were not modeled in synthetic data. </w:t>
      </w:r>
      <w:r w:rsidR="00132B78">
        <w:tab/>
      </w:r>
    </w:p>
    <w:p w14:paraId="763DD7F1" w14:textId="580BA7BB" w:rsidR="00132B78" w:rsidRDefault="00B5B918" w:rsidP="00B5B918">
      <w:pPr>
        <w:widowControl w:val="0"/>
        <w:spacing w:before="0" w:after="0" w:line="240" w:lineRule="auto"/>
        <w:ind w:firstLine="720"/>
      </w:pPr>
      <w:r>
        <w:t>Thus, in general the insights generated using synthetic videos are recapitulated highlighting the importance of simulations conducted using synthetic data. Multi-dimensional screen using standardized metrics identified methods that achieve high accuracy in tracking nuclei in freely moving animals. Further, components in the toolbox will enable researchers to benchmark and optimize new tracking methods against previous methods.</w:t>
      </w:r>
    </w:p>
    <w:p w14:paraId="60061E4C" w14:textId="4D8D7E04" w:rsidR="00132B78" w:rsidRDefault="00132B78" w:rsidP="00B5B918">
      <w:pPr>
        <w:widowControl w:val="0"/>
        <w:spacing w:before="0" w:after="0" w:line="240" w:lineRule="auto"/>
      </w:pPr>
      <w:del w:id="1028" w:author="Shivesh Chaudhary" w:date="2025-07-31T19:45:00Z" w16du:dateUtc="2025-07-31T14:15:00Z">
        <w:r w:rsidDel="00EB0DE3">
          <w:rPr>
            <w:noProof/>
            <w:lang w:eastAsia="zh-CN"/>
          </w:rPr>
          <w:lastRenderedPageBreak/>
          <w:drawing>
            <wp:inline distT="0" distB="0" distL="0" distR="0" wp14:anchorId="5E775A86" wp14:editId="6AB0BACE">
              <wp:extent cx="5542059" cy="6334907"/>
              <wp:effectExtent l="0" t="0" r="0" b="889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0435" r="8985"/>
                      <a:stretch/>
                    </pic:blipFill>
                    <pic:spPr bwMode="auto">
                      <a:xfrm>
                        <a:off x="0" y="0"/>
                        <a:ext cx="5546733" cy="6340250"/>
                      </a:xfrm>
                      <a:prstGeom prst="rect">
                        <a:avLst/>
                      </a:prstGeom>
                      <a:noFill/>
                      <a:ln>
                        <a:noFill/>
                      </a:ln>
                      <a:extLst>
                        <a:ext uri="{53640926-AAD7-44D8-BBD7-CCE9431645EC}">
                          <a14:shadowObscured xmlns:a14="http://schemas.microsoft.com/office/drawing/2010/main"/>
                        </a:ext>
                      </a:extLst>
                    </pic:spPr>
                  </pic:pic>
                </a:graphicData>
              </a:graphic>
            </wp:inline>
          </w:drawing>
        </w:r>
      </w:del>
      <w:ins w:id="1029" w:author="Shivesh Chaudhary" w:date="2025-07-31T19:45:00Z" w16du:dateUtc="2025-07-31T14:15:00Z">
        <w:r w:rsidR="00A41DEB">
          <w:rPr>
            <w:noProof/>
            <w14:ligatures w14:val="standardContextual"/>
          </w:rPr>
          <w:drawing>
            <wp:inline distT="0" distB="0" distL="0" distR="0" wp14:anchorId="48284641" wp14:editId="624C4155">
              <wp:extent cx="5943600" cy="8096885"/>
              <wp:effectExtent l="0" t="0" r="0" b="5715"/>
              <wp:docPr id="170632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27838" name="Picture 17063278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8096885"/>
                      </a:xfrm>
                      <a:prstGeom prst="rect">
                        <a:avLst/>
                      </a:prstGeom>
                    </pic:spPr>
                  </pic:pic>
                </a:graphicData>
              </a:graphic>
            </wp:inline>
          </w:drawing>
        </w:r>
      </w:ins>
    </w:p>
    <w:p w14:paraId="55A653F4" w14:textId="726478D3" w:rsidR="00132B78" w:rsidRDefault="44D5F7B6" w:rsidP="00101147">
      <w:pPr>
        <w:pStyle w:val="Caption"/>
        <w:rPr>
          <w:noProof/>
        </w:rPr>
      </w:pPr>
      <w:r>
        <w:lastRenderedPageBreak/>
        <w:t xml:space="preserve">Figure </w:t>
      </w:r>
      <w:del w:id="1030" w:author="Shivesh Chaudhary" w:date="2025-07-31T19:45:00Z" w16du:dateUtc="2025-07-31T14:15:00Z">
        <w:r w:rsidDel="00EB0DE3">
          <w:fldChar w:fldCharType="begin"/>
        </w:r>
        <w:r w:rsidDel="00EB0DE3">
          <w:delInstrText xml:space="preserve"> SEQ Figure \* ARABIC </w:delInstrText>
        </w:r>
        <w:r w:rsidDel="00EB0DE3">
          <w:fldChar w:fldCharType="separate"/>
        </w:r>
        <w:r w:rsidRPr="44D5F7B6" w:rsidDel="00EB0DE3">
          <w:rPr>
            <w:noProof/>
          </w:rPr>
          <w:delText>5</w:delText>
        </w:r>
        <w:r w:rsidDel="00EB0DE3">
          <w:rPr>
            <w:noProof/>
          </w:rPr>
          <w:fldChar w:fldCharType="end"/>
        </w:r>
      </w:del>
      <w:ins w:id="1031" w:author="Shivesh Chaudhary" w:date="2025-07-31T19:45:00Z" w16du:dateUtc="2025-07-31T14:15:00Z">
        <w:r w:rsidR="00EB0DE3">
          <w:t>6</w:t>
        </w:r>
      </w:ins>
      <w:r w:rsidRPr="44D5F7B6">
        <w:rPr>
          <w:noProof/>
        </w:rPr>
        <w:t>. Robustness comparison and multi-dimensional comparison across methods on experimental whole-brain videos. A) Example frames showing non-rigid deformations in head of freely moving worm. Red dotted line indicates centerline. Yellow and green lines perpendicular to the centerine that orginate from individual nuclei were used to defined straigtened coordinates across time. B) Object purity achieved by methods as synthetic noise added to the video were increased. Boxes indicate 25</w:t>
      </w:r>
      <w:r w:rsidRPr="44D5F7B6">
        <w:rPr>
          <w:noProof/>
          <w:vertAlign w:val="superscript"/>
        </w:rPr>
        <w:t>th</w:t>
      </w:r>
      <w:r w:rsidRPr="44D5F7B6">
        <w:rPr>
          <w:noProof/>
        </w:rPr>
        <w:t xml:space="preserve"> and 75</w:t>
      </w:r>
      <w:r w:rsidRPr="44D5F7B6">
        <w:rPr>
          <w:noProof/>
          <w:vertAlign w:val="superscript"/>
        </w:rPr>
        <w:t>th</w:t>
      </w:r>
      <w:r w:rsidRPr="44D5F7B6">
        <w:rPr>
          <w:noProof/>
        </w:rPr>
        <w:t xml:space="preserve"> percentile. Whiskers indicate 5-95</w:t>
      </w:r>
      <w:r w:rsidRPr="44D5F7B6">
        <w:rPr>
          <w:noProof/>
          <w:vertAlign w:val="superscript"/>
        </w:rPr>
        <w:t>th</w:t>
      </w:r>
      <w:r w:rsidRPr="44D5F7B6">
        <w:rPr>
          <w:noProof/>
        </w:rPr>
        <w:t xml:space="preserve"> percentile. C) Ranking of methods across Track Purity, Object Purity, Track Link Accuracy, Fragments per track, Mostly Lost and Robustness Score. Methods are sorted based on mean rank across all metrics.</w:t>
      </w:r>
    </w:p>
    <w:p w14:paraId="2B2A7A39" w14:textId="77777777" w:rsidR="00132B78" w:rsidRDefault="1EACF65A">
      <w:pPr>
        <w:pStyle w:val="Heading2"/>
        <w:keepNext w:val="0"/>
        <w:keepLines w:val="0"/>
        <w:widowControl w:val="0"/>
        <w:spacing w:before="0" w:after="0" w:line="240" w:lineRule="auto"/>
        <w:pPrChange w:id="1032" w:author="Hang Lu" w:date="2025-06-29T03:31:00Z">
          <w:pPr>
            <w:pStyle w:val="Heading2"/>
            <w:spacing w:before="240"/>
          </w:pPr>
        </w:pPrChange>
      </w:pPr>
      <w:bookmarkStart w:id="1033" w:name="_Toc107625709"/>
      <w:r>
        <w:t>Conclusion</w:t>
      </w:r>
      <w:bookmarkEnd w:id="1033"/>
    </w:p>
    <w:p w14:paraId="7407326B" w14:textId="3F4A872E" w:rsidR="00132B78" w:rsidRDefault="1EACF65A">
      <w:pPr>
        <w:widowControl w:val="0"/>
        <w:spacing w:before="0" w:after="0" w:line="240" w:lineRule="auto"/>
        <w:ind w:firstLine="720"/>
        <w:pPrChange w:id="1034" w:author="Hang Lu" w:date="2025-06-29T03:31:00Z">
          <w:pPr>
            <w:ind w:firstLine="720"/>
          </w:pPr>
        </w:pPrChange>
      </w:pPr>
      <w:r>
        <w:t xml:space="preserve">In this work we presented a set of tools to optimize that enable researcher to overcome barriers in developing new and optimized tracking algorithms for whole-brain imaging in </w:t>
      </w:r>
      <w:r w:rsidRPr="1EACF65A">
        <w:rPr>
          <w:i/>
          <w:iCs/>
        </w:rPr>
        <w:t>C. elegans</w:t>
      </w:r>
      <w:r>
        <w:t>. These barriers include lack of ground-truth tacking data needed to optimize methods, difficulty in benchmarking new methods by comparing against previous correspondence estimation methods and track linking strategies, and inconsistent accuracy metrics used across works which make it difficult to compare methods. To solve these barriers our toolbox 1) enables generation of realistic synthetic video data corrupted with noise commonly found in experimental data and know ground-truth tracks, 2) provides callable implementations of 21 correspondence estimation methods for linking nuclei across frames to enable faster benchmarking and adoption of useful methods, and 3) outputs 6 standardized accuracy metrics used in MOT tasks thus facilitating objective comparison of methods.</w:t>
      </w:r>
    </w:p>
    <w:p w14:paraId="03EF5E69" w14:textId="5100663A" w:rsidR="00132B78" w:rsidRDefault="44D5F7B6">
      <w:pPr>
        <w:widowControl w:val="0"/>
        <w:spacing w:before="0" w:after="0" w:line="240" w:lineRule="auto"/>
        <w:ind w:firstLine="720"/>
        <w:pPrChange w:id="1035" w:author="Hang Lu" w:date="2025-06-29T03:31:00Z">
          <w:pPr>
            <w:ind w:firstLine="720"/>
          </w:pPr>
        </w:pPrChange>
      </w:pPr>
      <w:r>
        <w:t xml:space="preserve">Using the toolbox, we conducted extensive comparisons using synthetic data to compare methods in terms of runtime, robustness to noise in videos, and performance on MOT accuracy metrics. We identified optimal track linking strategies and new correspondence estimation methods such as GLTP, CRF that achieve accuracy across all accuracy metrics. We validated the insights using experimental data of freely moving </w:t>
      </w:r>
      <w:r w:rsidRPr="44D5F7B6">
        <w:rPr>
          <w:i/>
          <w:iCs/>
        </w:rPr>
        <w:t>C. elegans</w:t>
      </w:r>
      <w:r>
        <w:t>. Overall, accuracy comparisons across quadratic and linear methods using synthetic and experimental datasets revealed that in general, quadratic methods achieve higher accuracy and are more robust to noise compared to linear methods. GLTP is one of linear methods that achieved high accuracy on synthetic and experimental data screens. It performs better compared to other linear methods such as CPD because of an additional topology preservation</w:t>
      </w:r>
      <w:r w:rsidR="00132B78">
        <w:fldChar w:fldCharType="begin" w:fldLock="1"/>
      </w:r>
      <w:r w:rsidR="007945EE">
        <w:instrText>ADDIN CSL_CITATION {"citationItems":[{"id":"ITEM-1","itemData":{"DOI":"10.1109/CVPRW.2014.45","ISBN":"9781479943098","ISSN":"21607516","abstract":"We propose a new point set registration method, Global-Local Topology Preservation (GLTP), which can cope with complex non-rigid transformations including highly articulated deformation. The registration is formulated as a Maximum Likelihood (ML) estimation problem with two topologically complementary constraints. The first is the previous Coherent Point Drift (CPD) that encodes a global topology constraint by moving one point set coherently to align with the second set. The second, which is inspired by the idea of Local Linear Embedding (LLE), is introduced to handle highly articulated non-rigid deformation while sustaining the local structure. Without any pre-segmentation, the newly introduced LLE constraint is particularly useful and effective when there are multiple non-coherent and nonrigid local deformations (i.e, the CPD assumption may be violated). We have derived the EM algorithm for the ML optimization constrained with both CPD and LLE terms, leading to the new GLTP algorithm. Experimental results on 2D and 3D examples show its accuracy and robustness in the presence of outliers and noise, especially in the case of highly-articulated non-rigid transformation.","author":[{"dropping-particle":"","family":"Ge","given":"Song","non-dropping-particle":"","parse-names":false,"suffix":""},{"dropping-particle":"","family":"Fan","given":"Guoliang","non-dropping-particle":"","parse-names":false,"suffix":""},{"dropping-particle":"","family":"Ding","given":"Meng","non-dropping-particle":"","parse-names":false,"suffix":""}],"container-title":"IEEE Computer Society Conference on Computer Vision and Pattern Recognition Workshops","id":"ITEM-1","issued":{"date-parts":[["2014"]]},"page":"245-251","title":"Non-rigid point set registration with global-local topology preservation","type":"paper-conference"},"uris":["http://www.mendeley.com/documents/?uuid=d6310378-716c-479c-b908-ae6d84d56654"]}],"mendeley":{"formattedCitation":"&lt;sup&gt;71&lt;/sup&gt;","plainTextFormattedCitation":"71","previouslyFormattedCitation":"&lt;sup&gt;69&lt;/sup&gt;"},"properties":{"noteIndex":0},"schema":"https://github.com/citation-style-language/schema/raw/master/csl-citation.json"}</w:instrText>
      </w:r>
      <w:r w:rsidR="00132B78">
        <w:fldChar w:fldCharType="separate"/>
      </w:r>
      <w:r w:rsidR="007945EE" w:rsidRPr="007945EE">
        <w:rPr>
          <w:noProof/>
          <w:vertAlign w:val="superscript"/>
        </w:rPr>
        <w:t>71</w:t>
      </w:r>
      <w:r w:rsidR="00132B78">
        <w:fldChar w:fldCharType="end"/>
      </w:r>
      <w:r>
        <w:t xml:space="preserve"> cost added to the objective function. This cost enforces topology preserving constraint as point cloud of frame is deformed to match the reference point cloud for finding correspondence between cells in two frames. Further, it was revealed that accuracy performance across quadratic methods varies, although same edge features were used across all methods. This could be due to difference in optimization techniques used across methods to minimize the quadratic energy function.</w:t>
      </w:r>
    </w:p>
    <w:p w14:paraId="5C15D199" w14:textId="38065B7D" w:rsidR="00132B78" w:rsidRDefault="44D5F7B6">
      <w:pPr>
        <w:widowControl w:val="0"/>
        <w:spacing w:before="0" w:after="0" w:line="240" w:lineRule="auto"/>
        <w:ind w:firstLine="720"/>
        <w:pPrChange w:id="1036" w:author="Hang Lu" w:date="2025-06-29T03:31:00Z">
          <w:pPr>
            <w:ind w:firstLine="720"/>
          </w:pPr>
        </w:pPrChange>
      </w:pPr>
      <w:r>
        <w:t>An interesting result revealed by comparisons on synthetic showed that ‘</w:t>
      </w:r>
      <w:proofErr w:type="spellStart"/>
      <w:r>
        <w:t>all_to_reference</w:t>
      </w:r>
      <w:proofErr w:type="spellEnd"/>
      <w:r>
        <w:t>’ track linking strategy, where each frame in the video is matched to an atlas frame, performs better than ‘</w:t>
      </w:r>
      <w:proofErr w:type="spellStart"/>
      <w:r>
        <w:t>all_to_random</w:t>
      </w:r>
      <w:proofErr w:type="spellEnd"/>
      <w:r>
        <w:t>’ tracking strategy where each frame in the video is matched to a randomly selected frame in the video. Thus, a method that can build a reference or atlas frame that indicates positions of all nuclei in the head using noisy and incomplete information present in individual frames of the video will be extremely beneficial for tracking. Joint point cloud registration</w:t>
      </w:r>
      <w:r w:rsidR="00132B78">
        <w:fldChar w:fldCharType="begin" w:fldLock="1"/>
      </w:r>
      <w:r w:rsidR="007945EE">
        <w:instrText>ADDIN CSL_CITATION {"citationItems":[{"id":"ITEM-1","itemData":{"DOI":"10.1007/978-3-319-10584-0_8","ISBN":"9783319105833","ISSN":"16113349","abstract":"We propose a generative model and its associated algorithm for the joint registration of multiple point clouds. All the point sets are assumed to be rigidly transformed realizations of a Gaussian Mixture Model (GMM), whose means play the role of a central scene model. A formally derived Expectation Conditional Maximization (ECM) algorithm estimates both the GMM parameters and the rigid transformations (one per set), so that the point sets can be jointly registered without favoring any particular set.","author":[{"dropping-particle":"","family":"Evangelidis","given":"Georgios D.","non-dropping-particle":"","parse-names":false,"suffix":""},{"dropping-particle":"","family":"Kounades-Bastian","given":"Dionyssos","non-dropping-particle":"","parse-names":false,"suffix":""},{"dropping-particle":"","family":"Horaud","given":"Radu","non-dropping-particle":"","parse-names":false,"suffix":""},{"dropping-particle":"","family":"Psarakis","given":"Emmanouil Z.","non-dropping-particle":"","parse-names":false,"suffix":""}],"container-title":"Lecture Notes in Computer Science (including subseries Lecture Notes in Artificial Intelligence and Lecture Notes in Bioinformatics)","id":"ITEM-1","issue":"PART 7","issued":{"date-parts":[["2014"]]},"page":"109-122","title":"A generative model for the joint registration of multiple point sets","type":"paper-conference","volume":"8695 LNCS"},"uris":["http://www.mendeley.com/documents/?uuid=66375bd8-7c83-49f0-9a70-3a2af2a3d863"]}],"mendeley":{"formattedCitation":"&lt;sup&gt;87&lt;/sup&gt;","plainTextFormattedCitation":"87","previouslyFormattedCitation":"&lt;sup&gt;85&lt;/sup&gt;"},"properties":{"noteIndex":0},"schema":"https://github.com/citation-style-language/schema/raw/master/csl-citation.json"}</w:instrText>
      </w:r>
      <w:r w:rsidR="00132B78">
        <w:fldChar w:fldCharType="separate"/>
      </w:r>
      <w:r w:rsidR="007945EE" w:rsidRPr="007945EE">
        <w:rPr>
          <w:noProof/>
          <w:vertAlign w:val="superscript"/>
        </w:rPr>
        <w:t>87</w:t>
      </w:r>
      <w:r w:rsidR="00132B78">
        <w:fldChar w:fldCharType="end"/>
      </w:r>
      <w:r>
        <w:t xml:space="preserve"> could be one approach to build such an atlas frame.</w:t>
      </w:r>
    </w:p>
    <w:p w14:paraId="4E589039" w14:textId="63980CD5" w:rsidR="00132B78" w:rsidRDefault="7152E458">
      <w:pPr>
        <w:widowControl w:val="0"/>
        <w:spacing w:before="0" w:after="0" w:line="240" w:lineRule="auto"/>
        <w:ind w:firstLine="720"/>
        <w:rPr>
          <w:ins w:id="1037" w:author="Hang Lu" w:date="2025-06-29T03:32:00Z" w16du:dateUtc="2025-06-29T03:32:50Z"/>
        </w:rPr>
        <w:pPrChange w:id="1038" w:author="Hang Lu" w:date="2025-06-29T03:31:00Z">
          <w:pPr>
            <w:ind w:firstLine="720"/>
          </w:pPr>
        </w:pPrChange>
      </w:pPr>
      <w:r>
        <w:t xml:space="preserve">Methods available in our toolbox can be used to optimize tracking methods in other domains as well such as cell tracking in fluorescent images etc. For example, easy callable functions for correspondence estimation methods and track linking strategies will enable </w:t>
      </w:r>
      <w:r>
        <w:lastRenderedPageBreak/>
        <w:t>researcher to quickly compare methods and set up tracking pipelines. These pipelines can serve as baselines for comparisons with custom designed tracking methods. Further, tracking methods can be easily benchmarked with use of standardized accuracy metrics.</w:t>
      </w:r>
    </w:p>
    <w:p w14:paraId="3A1178EB" w14:textId="3C6EEFD6" w:rsidR="7152E458" w:rsidRDefault="7152E458" w:rsidP="7152E458">
      <w:pPr>
        <w:widowControl w:val="0"/>
        <w:spacing w:before="0" w:after="0" w:line="240" w:lineRule="auto"/>
        <w:ind w:firstLine="720"/>
      </w:pPr>
    </w:p>
    <w:p w14:paraId="33D9D707" w14:textId="741B375A" w:rsidR="7152E458" w:rsidRDefault="7152E458">
      <w:r>
        <w:br w:type="page"/>
      </w:r>
    </w:p>
    <w:p w14:paraId="071E4E01" w14:textId="77777777" w:rsidR="00132B78" w:rsidRDefault="1EACF65A">
      <w:pPr>
        <w:pStyle w:val="Heading1"/>
        <w:keepNext w:val="0"/>
        <w:keepLines w:val="0"/>
        <w:widowControl w:val="0"/>
        <w:spacing w:before="0" w:after="0" w:line="240" w:lineRule="auto"/>
        <w:pPrChange w:id="1039" w:author="Hang Lu" w:date="2025-06-29T03:31:00Z">
          <w:pPr>
            <w:pStyle w:val="Heading1"/>
            <w:spacing w:before="240"/>
          </w:pPr>
        </w:pPrChange>
      </w:pPr>
      <w:r>
        <w:lastRenderedPageBreak/>
        <w:t>References</w:t>
      </w:r>
    </w:p>
    <w:p w14:paraId="67756705" w14:textId="62E160CD" w:rsidR="007945EE" w:rsidRPr="007945EE" w:rsidRDefault="00716374" w:rsidP="007945EE">
      <w:pPr>
        <w:widowControl w:val="0"/>
        <w:autoSpaceDE w:val="0"/>
        <w:autoSpaceDN w:val="0"/>
        <w:adjustRightInd w:val="0"/>
        <w:spacing w:before="0" w:after="0" w:line="240" w:lineRule="auto"/>
        <w:ind w:left="640" w:hanging="640"/>
        <w:rPr>
          <w:noProof/>
        </w:rPr>
      </w:pPr>
      <w:r>
        <w:fldChar w:fldCharType="begin" w:fldLock="1"/>
      </w:r>
      <w:r>
        <w:instrText xml:space="preserve">ADDIN Mendeley Bibliography CSL_BIBLIOGRAPHY </w:instrText>
      </w:r>
      <w:r>
        <w:fldChar w:fldCharType="separate"/>
      </w:r>
      <w:r w:rsidR="007945EE" w:rsidRPr="007945EE">
        <w:rPr>
          <w:noProof/>
        </w:rPr>
        <w:t>1.</w:t>
      </w:r>
      <w:r w:rsidR="007945EE" w:rsidRPr="007945EE">
        <w:rPr>
          <w:noProof/>
        </w:rPr>
        <w:tab/>
        <w:t xml:space="preserve">Ahrens, M. B. </w:t>
      </w:r>
      <w:r w:rsidR="007945EE" w:rsidRPr="007945EE">
        <w:rPr>
          <w:i/>
          <w:iCs/>
          <w:noProof/>
        </w:rPr>
        <w:t>et al.</w:t>
      </w:r>
      <w:r w:rsidR="007945EE" w:rsidRPr="007945EE">
        <w:rPr>
          <w:noProof/>
        </w:rPr>
        <w:t xml:space="preserve"> Brain-wide neuronal dynamics during motor adaptation in zebrafish. </w:t>
      </w:r>
      <w:r w:rsidR="007945EE" w:rsidRPr="007945EE">
        <w:rPr>
          <w:i/>
          <w:iCs/>
          <w:noProof/>
        </w:rPr>
        <w:t>Nature</w:t>
      </w:r>
      <w:r w:rsidR="007945EE" w:rsidRPr="007945EE">
        <w:rPr>
          <w:noProof/>
        </w:rPr>
        <w:t xml:space="preserve"> </w:t>
      </w:r>
      <w:r w:rsidR="007945EE" w:rsidRPr="007945EE">
        <w:rPr>
          <w:b/>
          <w:bCs/>
          <w:noProof/>
        </w:rPr>
        <w:t>5</w:t>
      </w:r>
      <w:r w:rsidR="007945EE" w:rsidRPr="007945EE">
        <w:rPr>
          <w:noProof/>
        </w:rPr>
        <w:t>, 471–477 (2012).</w:t>
      </w:r>
    </w:p>
    <w:p w14:paraId="1DFE07C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w:t>
      </w:r>
      <w:r w:rsidRPr="007945EE">
        <w:rPr>
          <w:noProof/>
        </w:rPr>
        <w:tab/>
        <w:t xml:space="preserve">Ahrens, M. B., Orger, M. B., Robson, D. N., Li, J. M. &amp; Keller, P. J. Whole-brain functional imaging at cellular resolution using light-sheet microscopy. </w:t>
      </w:r>
      <w:r w:rsidRPr="007945EE">
        <w:rPr>
          <w:i/>
          <w:iCs/>
          <w:noProof/>
        </w:rPr>
        <w:t>Nat. Methods</w:t>
      </w:r>
      <w:r w:rsidRPr="007945EE">
        <w:rPr>
          <w:noProof/>
        </w:rPr>
        <w:t xml:space="preserve"> </w:t>
      </w:r>
      <w:r w:rsidRPr="007945EE">
        <w:rPr>
          <w:b/>
          <w:bCs/>
          <w:noProof/>
        </w:rPr>
        <w:t>10</w:t>
      </w:r>
      <w:r w:rsidRPr="007945EE">
        <w:rPr>
          <w:noProof/>
        </w:rPr>
        <w:t>, 413–420 (2013).</w:t>
      </w:r>
    </w:p>
    <w:p w14:paraId="357E2D4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w:t>
      </w:r>
      <w:r w:rsidRPr="007945EE">
        <w:rPr>
          <w:noProof/>
        </w:rPr>
        <w:tab/>
        <w:t xml:space="preserve">Dunn, T. W. </w:t>
      </w:r>
      <w:r w:rsidRPr="007945EE">
        <w:rPr>
          <w:i/>
          <w:iCs/>
          <w:noProof/>
        </w:rPr>
        <w:t>et al.</w:t>
      </w:r>
      <w:r w:rsidRPr="007945EE">
        <w:rPr>
          <w:noProof/>
        </w:rPr>
        <w:t xml:space="preserve"> Brain-wide mapping of neural activity controlling zebrafish exploratory locomotion. </w:t>
      </w:r>
      <w:r w:rsidRPr="007945EE">
        <w:rPr>
          <w:i/>
          <w:iCs/>
          <w:noProof/>
        </w:rPr>
        <w:t>Elife</w:t>
      </w:r>
      <w:r w:rsidRPr="007945EE">
        <w:rPr>
          <w:noProof/>
        </w:rPr>
        <w:t xml:space="preserve"> </w:t>
      </w:r>
      <w:r w:rsidRPr="007945EE">
        <w:rPr>
          <w:b/>
          <w:bCs/>
          <w:noProof/>
        </w:rPr>
        <w:t>5</w:t>
      </w:r>
      <w:r w:rsidRPr="007945EE">
        <w:rPr>
          <w:noProof/>
        </w:rPr>
        <w:t>, (2016).</w:t>
      </w:r>
    </w:p>
    <w:p w14:paraId="449B9C30"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w:t>
      </w:r>
      <w:r w:rsidRPr="007945EE">
        <w:rPr>
          <w:noProof/>
        </w:rPr>
        <w:tab/>
        <w:t xml:space="preserve">Randlett, O. </w:t>
      </w:r>
      <w:r w:rsidRPr="007945EE">
        <w:rPr>
          <w:i/>
          <w:iCs/>
          <w:noProof/>
        </w:rPr>
        <w:t>et al.</w:t>
      </w:r>
      <w:r w:rsidRPr="007945EE">
        <w:rPr>
          <w:noProof/>
        </w:rPr>
        <w:t xml:space="preserve"> Whole-brain activity mapping onto a zebrafish brain atlas. </w:t>
      </w:r>
      <w:r w:rsidRPr="007945EE">
        <w:rPr>
          <w:i/>
          <w:iCs/>
          <w:noProof/>
        </w:rPr>
        <w:t>Nat. Methods</w:t>
      </w:r>
      <w:r w:rsidRPr="007945EE">
        <w:rPr>
          <w:noProof/>
        </w:rPr>
        <w:t xml:space="preserve"> </w:t>
      </w:r>
      <w:r w:rsidRPr="007945EE">
        <w:rPr>
          <w:b/>
          <w:bCs/>
          <w:noProof/>
        </w:rPr>
        <w:t>12</w:t>
      </w:r>
      <w:r w:rsidRPr="007945EE">
        <w:rPr>
          <w:noProof/>
        </w:rPr>
        <w:t>, 1–12 (2015).</w:t>
      </w:r>
    </w:p>
    <w:p w14:paraId="20C3BB6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w:t>
      </w:r>
      <w:r w:rsidRPr="007945EE">
        <w:rPr>
          <w:noProof/>
        </w:rPr>
        <w:tab/>
        <w:t xml:space="preserve">Naumann, E. A. </w:t>
      </w:r>
      <w:r w:rsidRPr="007945EE">
        <w:rPr>
          <w:i/>
          <w:iCs/>
          <w:noProof/>
        </w:rPr>
        <w:t>et al.</w:t>
      </w:r>
      <w:r w:rsidRPr="007945EE">
        <w:rPr>
          <w:noProof/>
        </w:rPr>
        <w:t xml:space="preserve"> From Whole-Brain Data to Functional Circuit Models: The Zebrafish Optomotor Response. </w:t>
      </w:r>
      <w:r w:rsidRPr="007945EE">
        <w:rPr>
          <w:i/>
          <w:iCs/>
          <w:noProof/>
        </w:rPr>
        <w:t>Cell</w:t>
      </w:r>
      <w:r w:rsidRPr="007945EE">
        <w:rPr>
          <w:noProof/>
        </w:rPr>
        <w:t xml:space="preserve"> </w:t>
      </w:r>
      <w:r w:rsidRPr="007945EE">
        <w:rPr>
          <w:b/>
          <w:bCs/>
          <w:noProof/>
        </w:rPr>
        <w:t>167</w:t>
      </w:r>
      <w:r w:rsidRPr="007945EE">
        <w:rPr>
          <w:noProof/>
        </w:rPr>
        <w:t>, 947-960.e20 (2016).</w:t>
      </w:r>
    </w:p>
    <w:p w14:paraId="0FF9095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w:t>
      </w:r>
      <w:r w:rsidRPr="007945EE">
        <w:rPr>
          <w:noProof/>
        </w:rPr>
        <w:tab/>
        <w:t xml:space="preserve">Lovett-Barron, M. </w:t>
      </w:r>
      <w:r w:rsidRPr="007945EE">
        <w:rPr>
          <w:i/>
          <w:iCs/>
          <w:noProof/>
        </w:rPr>
        <w:t>et al.</w:t>
      </w:r>
      <w:r w:rsidRPr="007945EE">
        <w:rPr>
          <w:noProof/>
        </w:rPr>
        <w:t xml:space="preserve"> Ancestral Circuits for the Coordinated Modulation of Brain State. </w:t>
      </w:r>
      <w:r w:rsidRPr="007945EE">
        <w:rPr>
          <w:i/>
          <w:iCs/>
          <w:noProof/>
        </w:rPr>
        <w:t>Cell</w:t>
      </w:r>
      <w:r w:rsidRPr="007945EE">
        <w:rPr>
          <w:noProof/>
        </w:rPr>
        <w:t xml:space="preserve"> </w:t>
      </w:r>
      <w:r w:rsidRPr="007945EE">
        <w:rPr>
          <w:b/>
          <w:bCs/>
          <w:noProof/>
        </w:rPr>
        <w:t>171</w:t>
      </w:r>
      <w:r w:rsidRPr="007945EE">
        <w:rPr>
          <w:noProof/>
        </w:rPr>
        <w:t>, 1411-1423.e17 (2017).</w:t>
      </w:r>
    </w:p>
    <w:p w14:paraId="5FE89E9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w:t>
      </w:r>
      <w:r w:rsidRPr="007945EE">
        <w:rPr>
          <w:noProof/>
        </w:rPr>
        <w:tab/>
        <w:t xml:space="preserve">Keller, P. J. &amp; Ahrens, M. B. Visualizing whole-brain activity and development at the single-cell level using light-sheet microscopy. </w:t>
      </w:r>
      <w:r w:rsidRPr="007945EE">
        <w:rPr>
          <w:i/>
          <w:iCs/>
          <w:noProof/>
        </w:rPr>
        <w:t>Neuron</w:t>
      </w:r>
      <w:r w:rsidRPr="007945EE">
        <w:rPr>
          <w:noProof/>
        </w:rPr>
        <w:t xml:space="preserve"> vol. 85 462–483 at https://doi.org/10.1016/j.neuron.2014.12.039 (2015).</w:t>
      </w:r>
    </w:p>
    <w:p w14:paraId="7A198323"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w:t>
      </w:r>
      <w:r w:rsidRPr="007945EE">
        <w:rPr>
          <w:noProof/>
        </w:rPr>
        <w:tab/>
        <w:t xml:space="preserve">Schrödel, T., Prevedel, R., Aumayr, K., Zimmer, M. &amp; Vaziri, A. Brain-wide 3D imaging of neuronal activity in Caenorhabditis elegans with sculpted light. </w:t>
      </w:r>
      <w:r w:rsidRPr="007945EE">
        <w:rPr>
          <w:i/>
          <w:iCs/>
          <w:noProof/>
        </w:rPr>
        <w:t>Nat. Methods</w:t>
      </w:r>
      <w:r w:rsidRPr="007945EE">
        <w:rPr>
          <w:noProof/>
        </w:rPr>
        <w:t xml:space="preserve"> </w:t>
      </w:r>
      <w:r w:rsidRPr="007945EE">
        <w:rPr>
          <w:b/>
          <w:bCs/>
          <w:noProof/>
        </w:rPr>
        <w:t>10</w:t>
      </w:r>
      <w:r w:rsidRPr="007945EE">
        <w:rPr>
          <w:noProof/>
        </w:rPr>
        <w:t>, 1013–1020 (2013).</w:t>
      </w:r>
    </w:p>
    <w:p w14:paraId="3FC8C5F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9.</w:t>
      </w:r>
      <w:r w:rsidRPr="007945EE">
        <w:rPr>
          <w:noProof/>
        </w:rPr>
        <w:tab/>
        <w:t xml:space="preserve">Prevedel, R. </w:t>
      </w:r>
      <w:r w:rsidRPr="007945EE">
        <w:rPr>
          <w:i/>
          <w:iCs/>
          <w:noProof/>
        </w:rPr>
        <w:t>et al.</w:t>
      </w:r>
      <w:r w:rsidRPr="007945EE">
        <w:rPr>
          <w:noProof/>
        </w:rPr>
        <w:t xml:space="preserve"> Simultaneous whole-animal 3D-imaging of neuronal activity using light-field microscopy. </w:t>
      </w:r>
      <w:r w:rsidRPr="007945EE">
        <w:rPr>
          <w:i/>
          <w:iCs/>
          <w:noProof/>
        </w:rPr>
        <w:t>Nat. Methods</w:t>
      </w:r>
      <w:r w:rsidRPr="007945EE">
        <w:rPr>
          <w:noProof/>
        </w:rPr>
        <w:t xml:space="preserve"> </w:t>
      </w:r>
      <w:r w:rsidRPr="007945EE">
        <w:rPr>
          <w:b/>
          <w:bCs/>
          <w:noProof/>
        </w:rPr>
        <w:t>11</w:t>
      </w:r>
      <w:r w:rsidRPr="007945EE">
        <w:rPr>
          <w:noProof/>
        </w:rPr>
        <w:t>, 727–730 (2015).</w:t>
      </w:r>
    </w:p>
    <w:p w14:paraId="145F259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10.</w:t>
      </w:r>
      <w:r w:rsidRPr="007945EE">
        <w:rPr>
          <w:noProof/>
        </w:rPr>
        <w:tab/>
        <w:t xml:space="preserve">Nguyen, J. P. </w:t>
      </w:r>
      <w:r w:rsidRPr="007945EE">
        <w:rPr>
          <w:i/>
          <w:iCs/>
          <w:noProof/>
        </w:rPr>
        <w:t>et al.</w:t>
      </w:r>
      <w:r w:rsidRPr="007945EE">
        <w:rPr>
          <w:noProof/>
        </w:rPr>
        <w:t xml:space="preserve"> Whole-brain calcium imaging with cellular resolution in freely behaving Caenorhabditis elegans. </w:t>
      </w:r>
      <w:r w:rsidRPr="007945EE">
        <w:rPr>
          <w:i/>
          <w:iCs/>
          <w:noProof/>
        </w:rPr>
        <w:t>Proc. Natl. Acad. Sci. U. S. A.</w:t>
      </w:r>
      <w:r w:rsidRPr="007945EE">
        <w:rPr>
          <w:noProof/>
        </w:rPr>
        <w:t xml:space="preserve"> 33 (2015) doi:10.1073/pnas.1507110112.</w:t>
      </w:r>
    </w:p>
    <w:p w14:paraId="2131E6A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11.</w:t>
      </w:r>
      <w:r w:rsidRPr="007945EE">
        <w:rPr>
          <w:noProof/>
        </w:rPr>
        <w:tab/>
        <w:t xml:space="preserve">Venkatachalam, V. </w:t>
      </w:r>
      <w:r w:rsidRPr="007945EE">
        <w:rPr>
          <w:i/>
          <w:iCs/>
          <w:noProof/>
        </w:rPr>
        <w:t>et al.</w:t>
      </w:r>
      <w:r w:rsidRPr="007945EE">
        <w:rPr>
          <w:noProof/>
        </w:rPr>
        <w:t xml:space="preserve"> </w:t>
      </w:r>
      <w:r w:rsidRPr="007945EE">
        <w:rPr>
          <w:i/>
          <w:iCs/>
          <w:noProof/>
        </w:rPr>
        <w:t>Pan-Neuronal Imaging in Roaming Caenorhabditis Elegans.</w:t>
      </w:r>
      <w:r w:rsidRPr="007945EE">
        <w:rPr>
          <w:noProof/>
        </w:rPr>
        <w:t xml:space="preserve"> </w:t>
      </w:r>
      <w:r w:rsidRPr="007945EE">
        <w:rPr>
          <w:i/>
          <w:iCs/>
          <w:noProof/>
        </w:rPr>
        <w:t>Proceedings of the National Academy of Sciences of the United States of America</w:t>
      </w:r>
      <w:r w:rsidRPr="007945EE">
        <w:rPr>
          <w:noProof/>
        </w:rPr>
        <w:t xml:space="preserve"> vol. 113 (2016).</w:t>
      </w:r>
    </w:p>
    <w:p w14:paraId="126B4601"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12.</w:t>
      </w:r>
      <w:r w:rsidRPr="007945EE">
        <w:rPr>
          <w:noProof/>
        </w:rPr>
        <w:tab/>
        <w:t xml:space="preserve">Kim, D. H. </w:t>
      </w:r>
      <w:r w:rsidRPr="007945EE">
        <w:rPr>
          <w:i/>
          <w:iCs/>
          <w:noProof/>
        </w:rPr>
        <w:t>et al.</w:t>
      </w:r>
      <w:r w:rsidRPr="007945EE">
        <w:rPr>
          <w:noProof/>
        </w:rPr>
        <w:t xml:space="preserve"> Pan-neuronal calcium imaging with cellular resolution in freely swimming zebrafish. </w:t>
      </w:r>
      <w:r w:rsidRPr="007945EE">
        <w:rPr>
          <w:i/>
          <w:iCs/>
          <w:noProof/>
        </w:rPr>
        <w:t>Nat. Methods</w:t>
      </w:r>
      <w:r w:rsidRPr="007945EE">
        <w:rPr>
          <w:noProof/>
        </w:rPr>
        <w:t xml:space="preserve"> </w:t>
      </w:r>
      <w:r w:rsidRPr="007945EE">
        <w:rPr>
          <w:b/>
          <w:bCs/>
          <w:noProof/>
        </w:rPr>
        <w:t>14</w:t>
      </w:r>
      <w:r w:rsidRPr="007945EE">
        <w:rPr>
          <w:noProof/>
        </w:rPr>
        <w:t>, 1107–1114 (2017).</w:t>
      </w:r>
    </w:p>
    <w:p w14:paraId="38694EF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13.</w:t>
      </w:r>
      <w:r w:rsidRPr="007945EE">
        <w:rPr>
          <w:noProof/>
        </w:rPr>
        <w:tab/>
        <w:t xml:space="preserve">Cong, L. </w:t>
      </w:r>
      <w:r w:rsidRPr="007945EE">
        <w:rPr>
          <w:i/>
          <w:iCs/>
          <w:noProof/>
        </w:rPr>
        <w:t>et al.</w:t>
      </w:r>
      <w:r w:rsidRPr="007945EE">
        <w:rPr>
          <w:noProof/>
        </w:rPr>
        <w:t xml:space="preserve"> Rapid whole brain imaging of neural activity in freely behaving larval zebrafish (Danio rerio). </w:t>
      </w:r>
      <w:r w:rsidRPr="007945EE">
        <w:rPr>
          <w:i/>
          <w:iCs/>
          <w:noProof/>
        </w:rPr>
        <w:t>Elife</w:t>
      </w:r>
      <w:r w:rsidRPr="007945EE">
        <w:rPr>
          <w:noProof/>
        </w:rPr>
        <w:t xml:space="preserve"> </w:t>
      </w:r>
      <w:r w:rsidRPr="007945EE">
        <w:rPr>
          <w:b/>
          <w:bCs/>
          <w:noProof/>
        </w:rPr>
        <w:t>6</w:t>
      </w:r>
      <w:r w:rsidRPr="007945EE">
        <w:rPr>
          <w:noProof/>
        </w:rPr>
        <w:t>, (2017).</w:t>
      </w:r>
    </w:p>
    <w:p w14:paraId="3B06E87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14.</w:t>
      </w:r>
      <w:r w:rsidRPr="007945EE">
        <w:rPr>
          <w:noProof/>
        </w:rPr>
        <w:tab/>
        <w:t xml:space="preserve">Symvoulidis, P. </w:t>
      </w:r>
      <w:r w:rsidRPr="007945EE">
        <w:rPr>
          <w:i/>
          <w:iCs/>
          <w:noProof/>
        </w:rPr>
        <w:t>et al.</w:t>
      </w:r>
      <w:r w:rsidRPr="007945EE">
        <w:rPr>
          <w:noProof/>
        </w:rPr>
        <w:t xml:space="preserve"> NeuBtracker - Imaging neurobehavioral dynamics in freely behaving fish. </w:t>
      </w:r>
      <w:r w:rsidRPr="007945EE">
        <w:rPr>
          <w:i/>
          <w:iCs/>
          <w:noProof/>
        </w:rPr>
        <w:t>Nat. Methods</w:t>
      </w:r>
      <w:r w:rsidRPr="007945EE">
        <w:rPr>
          <w:noProof/>
        </w:rPr>
        <w:t xml:space="preserve"> </w:t>
      </w:r>
      <w:r w:rsidRPr="007945EE">
        <w:rPr>
          <w:b/>
          <w:bCs/>
          <w:noProof/>
        </w:rPr>
        <w:t>14</w:t>
      </w:r>
      <w:r w:rsidRPr="007945EE">
        <w:rPr>
          <w:noProof/>
        </w:rPr>
        <w:t>, 1079–1082 (2017).</w:t>
      </w:r>
    </w:p>
    <w:p w14:paraId="1311FB4C"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15.</w:t>
      </w:r>
      <w:r w:rsidRPr="007945EE">
        <w:rPr>
          <w:noProof/>
        </w:rPr>
        <w:tab/>
        <w:t xml:space="preserve">Kato, S. </w:t>
      </w:r>
      <w:r w:rsidRPr="007945EE">
        <w:rPr>
          <w:i/>
          <w:iCs/>
          <w:noProof/>
        </w:rPr>
        <w:t>et al.</w:t>
      </w:r>
      <w:r w:rsidRPr="007945EE">
        <w:rPr>
          <w:noProof/>
        </w:rPr>
        <w:t xml:space="preserve"> Global Brain Dynamics Embed the Motor Command Sequence of Caenorhabditis elegans. </w:t>
      </w:r>
      <w:r w:rsidRPr="007945EE">
        <w:rPr>
          <w:i/>
          <w:iCs/>
          <w:noProof/>
        </w:rPr>
        <w:t>Cell</w:t>
      </w:r>
      <w:r w:rsidRPr="007945EE">
        <w:rPr>
          <w:noProof/>
        </w:rPr>
        <w:t xml:space="preserve"> </w:t>
      </w:r>
      <w:r w:rsidRPr="007945EE">
        <w:rPr>
          <w:b/>
          <w:bCs/>
          <w:noProof/>
        </w:rPr>
        <w:t>163</w:t>
      </w:r>
      <w:r w:rsidRPr="007945EE">
        <w:rPr>
          <w:noProof/>
        </w:rPr>
        <w:t>, 656–669 (2015).</w:t>
      </w:r>
    </w:p>
    <w:p w14:paraId="33E25E10"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16.</w:t>
      </w:r>
      <w:r w:rsidRPr="007945EE">
        <w:rPr>
          <w:noProof/>
        </w:rPr>
        <w:tab/>
        <w:t xml:space="preserve">Kaplan, H. S., Salazar Thula, O., Khoss, N. &amp; Zimmer, M. Nested Neuronal Dynamics Orchestrate a Behavioral Hierarchy across Timescales. </w:t>
      </w:r>
      <w:r w:rsidRPr="007945EE">
        <w:rPr>
          <w:i/>
          <w:iCs/>
          <w:noProof/>
        </w:rPr>
        <w:t>Neuron</w:t>
      </w:r>
      <w:r w:rsidRPr="007945EE">
        <w:rPr>
          <w:noProof/>
        </w:rPr>
        <w:t xml:space="preserve"> (2019) doi:https://doi.org/10.1016/j.neuron.2019.10.037.</w:t>
      </w:r>
    </w:p>
    <w:p w14:paraId="0E3F624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17.</w:t>
      </w:r>
      <w:r w:rsidRPr="007945EE">
        <w:rPr>
          <w:noProof/>
        </w:rPr>
        <w:tab/>
        <w:t xml:space="preserve">Scholz, M. </w:t>
      </w:r>
      <w:r w:rsidRPr="007945EE">
        <w:rPr>
          <w:i/>
          <w:iCs/>
          <w:noProof/>
        </w:rPr>
        <w:t>et al.</w:t>
      </w:r>
      <w:r w:rsidRPr="007945EE">
        <w:rPr>
          <w:noProof/>
        </w:rPr>
        <w:t xml:space="preserve"> Predicting natural behavior from whole-brain neural dynamics. </w:t>
      </w:r>
      <w:r w:rsidRPr="007945EE">
        <w:rPr>
          <w:i/>
          <w:iCs/>
          <w:noProof/>
        </w:rPr>
        <w:t>bioRxiv</w:t>
      </w:r>
      <w:r w:rsidRPr="007945EE">
        <w:rPr>
          <w:noProof/>
        </w:rPr>
        <w:t xml:space="preserve"> 445643 (2018) doi:10.1101/445643.</w:t>
      </w:r>
    </w:p>
    <w:p w14:paraId="30AA2F29"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18.</w:t>
      </w:r>
      <w:r w:rsidRPr="007945EE">
        <w:rPr>
          <w:noProof/>
        </w:rPr>
        <w:tab/>
        <w:t xml:space="preserve">Atanas, A. A. </w:t>
      </w:r>
      <w:r w:rsidRPr="007945EE">
        <w:rPr>
          <w:i/>
          <w:iCs/>
          <w:noProof/>
        </w:rPr>
        <w:t>et al.</w:t>
      </w:r>
      <w:r w:rsidRPr="007945EE">
        <w:rPr>
          <w:noProof/>
        </w:rPr>
        <w:t xml:space="preserve"> Brain-wide representations of behavior spanning multiple timescales and states in C. elegans. </w:t>
      </w:r>
      <w:r w:rsidRPr="007945EE">
        <w:rPr>
          <w:i/>
          <w:iCs/>
          <w:noProof/>
        </w:rPr>
        <w:t>Cell</w:t>
      </w:r>
      <w:r w:rsidRPr="007945EE">
        <w:rPr>
          <w:noProof/>
        </w:rPr>
        <w:t xml:space="preserve"> (2023) doi:10.1016/j.cell.2023.07.035.</w:t>
      </w:r>
    </w:p>
    <w:p w14:paraId="0BE00AE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19.</w:t>
      </w:r>
      <w:r w:rsidRPr="007945EE">
        <w:rPr>
          <w:noProof/>
        </w:rPr>
        <w:tab/>
        <w:t xml:space="preserve">Kramer, T. S. </w:t>
      </w:r>
      <w:r w:rsidRPr="007945EE">
        <w:rPr>
          <w:i/>
          <w:iCs/>
          <w:noProof/>
        </w:rPr>
        <w:t>et al.</w:t>
      </w:r>
      <w:r w:rsidRPr="007945EE">
        <w:rPr>
          <w:noProof/>
        </w:rPr>
        <w:t xml:space="preserve"> Neural Sequences Underlying Directed Turning in C. elegans. </w:t>
      </w:r>
      <w:r w:rsidRPr="007945EE">
        <w:rPr>
          <w:i/>
          <w:iCs/>
          <w:noProof/>
        </w:rPr>
        <w:t>bioRxiv</w:t>
      </w:r>
      <w:r w:rsidRPr="007945EE">
        <w:rPr>
          <w:noProof/>
        </w:rPr>
        <w:t xml:space="preserve"> (2024).</w:t>
      </w:r>
    </w:p>
    <w:p w14:paraId="2D0F96B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20.</w:t>
      </w:r>
      <w:r w:rsidRPr="007945EE">
        <w:rPr>
          <w:noProof/>
        </w:rPr>
        <w:tab/>
        <w:t xml:space="preserve">Fieseler, C. </w:t>
      </w:r>
      <w:r w:rsidRPr="007945EE">
        <w:rPr>
          <w:i/>
          <w:iCs/>
          <w:noProof/>
        </w:rPr>
        <w:t>et al.</w:t>
      </w:r>
      <w:r w:rsidRPr="007945EE">
        <w:rPr>
          <w:noProof/>
        </w:rPr>
        <w:t xml:space="preserve"> An intrinsic neuronal manifold underlies brain-wide hierarchical </w:t>
      </w:r>
      <w:r w:rsidRPr="007945EE">
        <w:rPr>
          <w:noProof/>
        </w:rPr>
        <w:lastRenderedPageBreak/>
        <w:t xml:space="preserve">organization of behavior in C. elegans. </w:t>
      </w:r>
      <w:r w:rsidRPr="007945EE">
        <w:rPr>
          <w:i/>
          <w:iCs/>
          <w:noProof/>
        </w:rPr>
        <w:t>bioRxiv</w:t>
      </w:r>
      <w:r w:rsidRPr="007945EE">
        <w:rPr>
          <w:noProof/>
        </w:rPr>
        <w:t xml:space="preserve"> 2003–2025 (2025).</w:t>
      </w:r>
    </w:p>
    <w:p w14:paraId="4A16A16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21.</w:t>
      </w:r>
      <w:r w:rsidRPr="007945EE">
        <w:rPr>
          <w:noProof/>
        </w:rPr>
        <w:tab/>
        <w:t xml:space="preserve">Seyedolmohadesin, M. </w:t>
      </w:r>
      <w:r w:rsidRPr="007945EE">
        <w:rPr>
          <w:i/>
          <w:iCs/>
          <w:noProof/>
        </w:rPr>
        <w:t>et al.</w:t>
      </w:r>
      <w:r w:rsidRPr="007945EE">
        <w:rPr>
          <w:noProof/>
        </w:rPr>
        <w:t xml:space="preserve"> Whole-brain chemosensory responses of both C. elegans sexes. </w:t>
      </w:r>
      <w:r w:rsidRPr="007945EE">
        <w:rPr>
          <w:i/>
          <w:iCs/>
          <w:noProof/>
        </w:rPr>
        <w:t>bioRxiv</w:t>
      </w:r>
      <w:r w:rsidRPr="007945EE">
        <w:rPr>
          <w:noProof/>
        </w:rPr>
        <w:t xml:space="preserve"> 2005–2025 (2025).</w:t>
      </w:r>
    </w:p>
    <w:p w14:paraId="613BF1D2"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22.</w:t>
      </w:r>
      <w:r w:rsidRPr="007945EE">
        <w:rPr>
          <w:noProof/>
        </w:rPr>
        <w:tab/>
        <w:t xml:space="preserve">Susoy, V. </w:t>
      </w:r>
      <w:r w:rsidRPr="007945EE">
        <w:rPr>
          <w:i/>
          <w:iCs/>
          <w:noProof/>
        </w:rPr>
        <w:t>et al.</w:t>
      </w:r>
      <w:r w:rsidRPr="007945EE">
        <w:rPr>
          <w:noProof/>
        </w:rPr>
        <w:t xml:space="preserve"> Natural sensory context drives diverse brain-wide activity during C. elegans mating. </w:t>
      </w:r>
      <w:r w:rsidRPr="007945EE">
        <w:rPr>
          <w:i/>
          <w:iCs/>
          <w:noProof/>
        </w:rPr>
        <w:t>Cell</w:t>
      </w:r>
      <w:r w:rsidRPr="007945EE">
        <w:rPr>
          <w:noProof/>
        </w:rPr>
        <w:t xml:space="preserve"> </w:t>
      </w:r>
      <w:r w:rsidRPr="007945EE">
        <w:rPr>
          <w:b/>
          <w:bCs/>
          <w:noProof/>
        </w:rPr>
        <w:t>184</w:t>
      </w:r>
      <w:r w:rsidRPr="007945EE">
        <w:rPr>
          <w:noProof/>
        </w:rPr>
        <w:t>, 5122-5137.e17 (2021).</w:t>
      </w:r>
    </w:p>
    <w:p w14:paraId="53B8DE9A"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23.</w:t>
      </w:r>
      <w:r w:rsidRPr="007945EE">
        <w:rPr>
          <w:noProof/>
        </w:rPr>
        <w:tab/>
        <w:t xml:space="preserve">Nichols, A. L. A., Eichler, T., Latham, R. &amp; Zimmer, M. A global brain state underlies C. elegans sleep behavior. </w:t>
      </w:r>
      <w:r w:rsidRPr="007945EE">
        <w:rPr>
          <w:i/>
          <w:iCs/>
          <w:noProof/>
        </w:rPr>
        <w:t>Science</w:t>
      </w:r>
      <w:r w:rsidRPr="007945EE">
        <w:rPr>
          <w:noProof/>
        </w:rPr>
        <w:t xml:space="preserve"> </w:t>
      </w:r>
      <w:r w:rsidRPr="007945EE">
        <w:rPr>
          <w:b/>
          <w:bCs/>
          <w:noProof/>
        </w:rPr>
        <w:t>356</w:t>
      </w:r>
      <w:r w:rsidRPr="007945EE">
        <w:rPr>
          <w:noProof/>
        </w:rPr>
        <w:t>, eaam6851 (2017).</w:t>
      </w:r>
    </w:p>
    <w:p w14:paraId="7640A790"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24.</w:t>
      </w:r>
      <w:r w:rsidRPr="007945EE">
        <w:rPr>
          <w:noProof/>
        </w:rPr>
        <w:tab/>
        <w:t xml:space="preserve">Skora, S., Mende, F. &amp; Zimmer, M. Energy Scarcity Promotes a Brain-wide Sleep State Modulated by Insulin Signaling in C. elegans. </w:t>
      </w:r>
      <w:r w:rsidRPr="007945EE">
        <w:rPr>
          <w:i/>
          <w:iCs/>
          <w:noProof/>
        </w:rPr>
        <w:t>Cell Rep.</w:t>
      </w:r>
      <w:r w:rsidRPr="007945EE">
        <w:rPr>
          <w:noProof/>
        </w:rPr>
        <w:t xml:space="preserve"> </w:t>
      </w:r>
      <w:r w:rsidRPr="007945EE">
        <w:rPr>
          <w:b/>
          <w:bCs/>
          <w:noProof/>
        </w:rPr>
        <w:t>22</w:t>
      </w:r>
      <w:r w:rsidRPr="007945EE">
        <w:rPr>
          <w:noProof/>
        </w:rPr>
        <w:t>, 953–966 (2018).</w:t>
      </w:r>
    </w:p>
    <w:p w14:paraId="2969358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25.</w:t>
      </w:r>
      <w:r w:rsidRPr="007945EE">
        <w:rPr>
          <w:noProof/>
        </w:rPr>
        <w:tab/>
        <w:t xml:space="preserve">Wirak, G. S., Florman, J., Alkema, M. J., Connor, C. W. &amp; Gabel, C. V. Age-associated changes to neuronal dynamics involve a loss of inhibitory signaling in &amp;lt;em&amp;gt;C. elegans&amp;lt;/em&amp;gt; </w:t>
      </w:r>
      <w:r w:rsidRPr="007945EE">
        <w:rPr>
          <w:i/>
          <w:iCs/>
          <w:noProof/>
        </w:rPr>
        <w:t>bioRxiv</w:t>
      </w:r>
      <w:r w:rsidRPr="007945EE">
        <w:rPr>
          <w:noProof/>
        </w:rPr>
        <w:t xml:space="preserve"> 2021.07.07.451497 (2021) doi:10.1101/2021.07.07.451497.</w:t>
      </w:r>
    </w:p>
    <w:p w14:paraId="44382DD3"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26.</w:t>
      </w:r>
      <w:r w:rsidRPr="007945EE">
        <w:rPr>
          <w:noProof/>
        </w:rPr>
        <w:tab/>
        <w:t xml:space="preserve">Dag, U. </w:t>
      </w:r>
      <w:r w:rsidRPr="007945EE">
        <w:rPr>
          <w:i/>
          <w:iCs/>
          <w:noProof/>
        </w:rPr>
        <w:t>et al.</w:t>
      </w:r>
      <w:r w:rsidRPr="007945EE">
        <w:rPr>
          <w:noProof/>
        </w:rPr>
        <w:t xml:space="preserve"> Dissecting the functional organization of the C. elegans serotonergic system at whole-brain scale. </w:t>
      </w:r>
      <w:r w:rsidRPr="007945EE">
        <w:rPr>
          <w:i/>
          <w:iCs/>
          <w:noProof/>
        </w:rPr>
        <w:t>Cell</w:t>
      </w:r>
      <w:r w:rsidRPr="007945EE">
        <w:rPr>
          <w:noProof/>
        </w:rPr>
        <w:t xml:space="preserve"> (2023) doi:10.1016/j.cell.2023.04.023.</w:t>
      </w:r>
    </w:p>
    <w:p w14:paraId="3A42DC0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27.</w:t>
      </w:r>
      <w:r w:rsidRPr="007945EE">
        <w:rPr>
          <w:noProof/>
        </w:rPr>
        <w:tab/>
        <w:t xml:space="preserve">Randi, F., Sharma, A. K., Dvali, S. &amp; Leifer, A. M. Neural signal propagation atlas of Caenorhabditis elegans. </w:t>
      </w:r>
      <w:r w:rsidRPr="007945EE">
        <w:rPr>
          <w:i/>
          <w:iCs/>
          <w:noProof/>
        </w:rPr>
        <w:t>Nature</w:t>
      </w:r>
      <w:r w:rsidRPr="007945EE">
        <w:rPr>
          <w:noProof/>
        </w:rPr>
        <w:t xml:space="preserve"> (2023) doi:10.1038/s41586-023-06683-4.</w:t>
      </w:r>
    </w:p>
    <w:p w14:paraId="3200EE3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28.</w:t>
      </w:r>
      <w:r w:rsidRPr="007945EE">
        <w:rPr>
          <w:noProof/>
        </w:rPr>
        <w:tab/>
        <w:t xml:space="preserve">Cho, Y., Oakland, D. N., Lee, S. A., Schafer, W. R. &amp; Lu, H. On-chip functional neuroimaging with mechanical stimulation in: Caenorhabditis elegans larvae for studying development and neural circuits. </w:t>
      </w:r>
      <w:r w:rsidRPr="007945EE">
        <w:rPr>
          <w:i/>
          <w:iCs/>
          <w:noProof/>
        </w:rPr>
        <w:t>Lab Chip</w:t>
      </w:r>
      <w:r w:rsidRPr="007945EE">
        <w:rPr>
          <w:noProof/>
        </w:rPr>
        <w:t xml:space="preserve"> </w:t>
      </w:r>
      <w:r w:rsidRPr="007945EE">
        <w:rPr>
          <w:b/>
          <w:bCs/>
          <w:noProof/>
        </w:rPr>
        <w:t>18</w:t>
      </w:r>
      <w:r w:rsidRPr="007945EE">
        <w:rPr>
          <w:noProof/>
        </w:rPr>
        <w:t>, 601–609 (2018).</w:t>
      </w:r>
    </w:p>
    <w:p w14:paraId="68BF6163"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29.</w:t>
      </w:r>
      <w:r w:rsidRPr="007945EE">
        <w:rPr>
          <w:noProof/>
        </w:rPr>
        <w:tab/>
        <w:t xml:space="preserve">Cho, Y. </w:t>
      </w:r>
      <w:r w:rsidRPr="007945EE">
        <w:rPr>
          <w:i/>
          <w:iCs/>
          <w:noProof/>
        </w:rPr>
        <w:t>et al.</w:t>
      </w:r>
      <w:r w:rsidRPr="007945EE">
        <w:rPr>
          <w:noProof/>
        </w:rPr>
        <w:t xml:space="preserve"> Multimodal Stimulation in a Microfluidic Device Facilitates Studies of Interneurons in Sensory Integration in C. elegans. </w:t>
      </w:r>
      <w:r w:rsidRPr="007945EE">
        <w:rPr>
          <w:i/>
          <w:iCs/>
          <w:noProof/>
        </w:rPr>
        <w:t>Small</w:t>
      </w:r>
      <w:r w:rsidRPr="007945EE">
        <w:rPr>
          <w:noProof/>
        </w:rPr>
        <w:t xml:space="preserve"> </w:t>
      </w:r>
      <w:r w:rsidRPr="007945EE">
        <w:rPr>
          <w:b/>
          <w:bCs/>
          <w:noProof/>
        </w:rPr>
        <w:t>n/a</w:t>
      </w:r>
      <w:r w:rsidRPr="007945EE">
        <w:rPr>
          <w:noProof/>
        </w:rPr>
        <w:t>, 1905852 (2020).</w:t>
      </w:r>
    </w:p>
    <w:p w14:paraId="1107EFA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30.</w:t>
      </w:r>
      <w:r w:rsidRPr="007945EE">
        <w:rPr>
          <w:noProof/>
        </w:rPr>
        <w:tab/>
        <w:t xml:space="preserve">Rouse, T., Aubry, G., Cho, Y., Zimmer, M. &amp; Lu, H. A programmable platform for sub-second multichemical dynamic stimulation and neuronal functional imaging in: C. elegans. </w:t>
      </w:r>
      <w:r w:rsidRPr="007945EE">
        <w:rPr>
          <w:i/>
          <w:iCs/>
          <w:noProof/>
        </w:rPr>
        <w:t>Lab Chip</w:t>
      </w:r>
      <w:r w:rsidRPr="007945EE">
        <w:rPr>
          <w:noProof/>
        </w:rPr>
        <w:t xml:space="preserve"> </w:t>
      </w:r>
      <w:r w:rsidRPr="007945EE">
        <w:rPr>
          <w:b/>
          <w:bCs/>
          <w:noProof/>
        </w:rPr>
        <w:t>18</w:t>
      </w:r>
      <w:r w:rsidRPr="007945EE">
        <w:rPr>
          <w:noProof/>
        </w:rPr>
        <w:t>, 505–513 (2018).</w:t>
      </w:r>
    </w:p>
    <w:p w14:paraId="7881A797"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31.</w:t>
      </w:r>
      <w:r w:rsidRPr="007945EE">
        <w:rPr>
          <w:noProof/>
        </w:rPr>
        <w:tab/>
        <w:t xml:space="preserve">Kwon, Y. </w:t>
      </w:r>
      <w:r w:rsidRPr="007945EE">
        <w:rPr>
          <w:i/>
          <w:iCs/>
          <w:noProof/>
        </w:rPr>
        <w:t>et al.</w:t>
      </w:r>
      <w:r w:rsidRPr="007945EE">
        <w:rPr>
          <w:noProof/>
        </w:rPr>
        <w:t xml:space="preserve"> Advanced Neural Functional Imaging in C. elegans Using Lab-on-a-Chip Technology. </w:t>
      </w:r>
      <w:r w:rsidRPr="007945EE">
        <w:rPr>
          <w:i/>
          <w:iCs/>
          <w:noProof/>
        </w:rPr>
        <w:t>Micromachines</w:t>
      </w:r>
      <w:r w:rsidRPr="007945EE">
        <w:rPr>
          <w:noProof/>
        </w:rPr>
        <w:t xml:space="preserve"> </w:t>
      </w:r>
      <w:r w:rsidRPr="007945EE">
        <w:rPr>
          <w:b/>
          <w:bCs/>
          <w:noProof/>
        </w:rPr>
        <w:t>15</w:t>
      </w:r>
      <w:r w:rsidRPr="007945EE">
        <w:rPr>
          <w:noProof/>
        </w:rPr>
        <w:t>, 1027 (2024).</w:t>
      </w:r>
    </w:p>
    <w:p w14:paraId="21074877"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32.</w:t>
      </w:r>
      <w:r w:rsidRPr="007945EE">
        <w:rPr>
          <w:noProof/>
        </w:rPr>
        <w:tab/>
        <w:t xml:space="preserve">Lee, S. A., Cho, Y., Schafer, W. R. &amp; Lu, H. Dynamic temperature control in microfluidics for in vivo imaging of cold-sensing in C. elegans. </w:t>
      </w:r>
      <w:r w:rsidRPr="007945EE">
        <w:rPr>
          <w:i/>
          <w:iCs/>
          <w:noProof/>
        </w:rPr>
        <w:t>Biophys. J.</w:t>
      </w:r>
      <w:r w:rsidRPr="007945EE">
        <w:rPr>
          <w:noProof/>
        </w:rPr>
        <w:t xml:space="preserve"> </w:t>
      </w:r>
      <w:r w:rsidRPr="007945EE">
        <w:rPr>
          <w:b/>
          <w:bCs/>
          <w:noProof/>
        </w:rPr>
        <w:t>123</w:t>
      </w:r>
      <w:r w:rsidRPr="007945EE">
        <w:rPr>
          <w:noProof/>
        </w:rPr>
        <w:t>, 947–956 (2024).</w:t>
      </w:r>
    </w:p>
    <w:p w14:paraId="2F73B36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33.</w:t>
      </w:r>
      <w:r w:rsidRPr="007945EE">
        <w:rPr>
          <w:noProof/>
        </w:rPr>
        <w:tab/>
        <w:t xml:space="preserve">Lee, H. J., Vallier, J. &amp; Lu, H. Microfluidic localized hydrogel polymerization enables simultaneous recording of neural activity and behavior in C. elegans. </w:t>
      </w:r>
      <w:r w:rsidRPr="007945EE">
        <w:rPr>
          <w:i/>
          <w:iCs/>
          <w:noProof/>
        </w:rPr>
        <w:t>React. Chem. Eng.</w:t>
      </w:r>
      <w:r w:rsidRPr="007945EE">
        <w:rPr>
          <w:noProof/>
        </w:rPr>
        <w:t xml:space="preserve"> </w:t>
      </w:r>
      <w:r w:rsidRPr="007945EE">
        <w:rPr>
          <w:b/>
          <w:bCs/>
          <w:noProof/>
        </w:rPr>
        <w:t>9</w:t>
      </w:r>
      <w:r w:rsidRPr="007945EE">
        <w:rPr>
          <w:noProof/>
        </w:rPr>
        <w:t>, 666–676 (2024).</w:t>
      </w:r>
    </w:p>
    <w:p w14:paraId="04B65CC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34.</w:t>
      </w:r>
      <w:r w:rsidRPr="007945EE">
        <w:rPr>
          <w:noProof/>
        </w:rPr>
        <w:tab/>
        <w:t xml:space="preserve">Gomez, K., Yarmey, V. R., Mane, H. &amp; San-Miguel, A. Microfluidic and Computational Tools for Neurodegeneration Studies. </w:t>
      </w:r>
      <w:r w:rsidRPr="007945EE">
        <w:rPr>
          <w:i/>
          <w:iCs/>
          <w:noProof/>
        </w:rPr>
        <w:t>Annu. Rev. Chem. Biomol. Eng.</w:t>
      </w:r>
      <w:r w:rsidRPr="007945EE">
        <w:rPr>
          <w:noProof/>
        </w:rPr>
        <w:t xml:space="preserve"> </w:t>
      </w:r>
      <w:r w:rsidRPr="007945EE">
        <w:rPr>
          <w:b/>
          <w:bCs/>
          <w:noProof/>
        </w:rPr>
        <w:t>16</w:t>
      </w:r>
      <w:r w:rsidRPr="007945EE">
        <w:rPr>
          <w:noProof/>
        </w:rPr>
        <w:t>, (2025).</w:t>
      </w:r>
    </w:p>
    <w:p w14:paraId="6311D00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35.</w:t>
      </w:r>
      <w:r w:rsidRPr="007945EE">
        <w:rPr>
          <w:noProof/>
        </w:rPr>
        <w:tab/>
        <w:t xml:space="preserve">Giovannucci, A. </w:t>
      </w:r>
      <w:r w:rsidRPr="007945EE">
        <w:rPr>
          <w:i/>
          <w:iCs/>
          <w:noProof/>
        </w:rPr>
        <w:t>et al.</w:t>
      </w:r>
      <w:r w:rsidRPr="007945EE">
        <w:rPr>
          <w:noProof/>
        </w:rPr>
        <w:t xml:space="preserve"> CaImAn an open source tool for scalable calcium imaging data analysis. </w:t>
      </w:r>
      <w:r w:rsidRPr="007945EE">
        <w:rPr>
          <w:i/>
          <w:iCs/>
          <w:noProof/>
        </w:rPr>
        <w:t>Elife</w:t>
      </w:r>
      <w:r w:rsidRPr="007945EE">
        <w:rPr>
          <w:noProof/>
        </w:rPr>
        <w:t xml:space="preserve"> </w:t>
      </w:r>
      <w:r w:rsidRPr="007945EE">
        <w:rPr>
          <w:b/>
          <w:bCs/>
          <w:noProof/>
        </w:rPr>
        <w:t>8</w:t>
      </w:r>
      <w:r w:rsidRPr="007945EE">
        <w:rPr>
          <w:noProof/>
        </w:rPr>
        <w:t>, (2019).</w:t>
      </w:r>
    </w:p>
    <w:p w14:paraId="3D675E6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36.</w:t>
      </w:r>
      <w:r w:rsidRPr="007945EE">
        <w:rPr>
          <w:noProof/>
        </w:rPr>
        <w:tab/>
        <w:t xml:space="preserve">Pnevmatikakis, E. A. </w:t>
      </w:r>
      <w:r w:rsidRPr="007945EE">
        <w:rPr>
          <w:i/>
          <w:iCs/>
          <w:noProof/>
        </w:rPr>
        <w:t>et al.</w:t>
      </w:r>
      <w:r w:rsidRPr="007945EE">
        <w:rPr>
          <w:noProof/>
        </w:rPr>
        <w:t xml:space="preserve"> Simultaneous Denoising, Deconvolution, and Demixing of Calcium Imaging Data. </w:t>
      </w:r>
      <w:r w:rsidRPr="007945EE">
        <w:rPr>
          <w:i/>
          <w:iCs/>
          <w:noProof/>
        </w:rPr>
        <w:t>Neuron</w:t>
      </w:r>
      <w:r w:rsidRPr="007945EE">
        <w:rPr>
          <w:noProof/>
        </w:rPr>
        <w:t xml:space="preserve"> </w:t>
      </w:r>
      <w:r w:rsidRPr="007945EE">
        <w:rPr>
          <w:b/>
          <w:bCs/>
          <w:noProof/>
        </w:rPr>
        <w:t>89</w:t>
      </w:r>
      <w:r w:rsidRPr="007945EE">
        <w:rPr>
          <w:noProof/>
        </w:rPr>
        <w:t>, 299 (2016).</w:t>
      </w:r>
    </w:p>
    <w:p w14:paraId="419EAEC0"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37.</w:t>
      </w:r>
      <w:r w:rsidRPr="007945EE">
        <w:rPr>
          <w:noProof/>
        </w:rPr>
        <w:tab/>
        <w:t xml:space="preserve">Pachitariu, M. </w:t>
      </w:r>
      <w:r w:rsidRPr="007945EE">
        <w:rPr>
          <w:i/>
          <w:iCs/>
          <w:noProof/>
        </w:rPr>
        <w:t>et al.</w:t>
      </w:r>
      <w:r w:rsidRPr="007945EE">
        <w:rPr>
          <w:noProof/>
        </w:rPr>
        <w:t xml:space="preserve"> Suite2p: beyond 10,000 neurons with standard two-photon microscopy. </w:t>
      </w:r>
      <w:r w:rsidRPr="007945EE">
        <w:rPr>
          <w:i/>
          <w:iCs/>
          <w:noProof/>
        </w:rPr>
        <w:t>bioRxiv</w:t>
      </w:r>
      <w:r w:rsidRPr="007945EE">
        <w:rPr>
          <w:noProof/>
        </w:rPr>
        <w:t xml:space="preserve"> 061507 (2016) doi:10.1101/061507.</w:t>
      </w:r>
    </w:p>
    <w:p w14:paraId="7FA2E133"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38.</w:t>
      </w:r>
      <w:r w:rsidRPr="007945EE">
        <w:rPr>
          <w:noProof/>
        </w:rPr>
        <w:tab/>
        <w:t xml:space="preserve">Pacheco, D. A., Thiberge, S. Y., Pnevmatikakis, E. &amp; Murthy, M. Auditory activity is diverse and widespread throughout the central brain of Drosophila. </w:t>
      </w:r>
      <w:r w:rsidRPr="007945EE">
        <w:rPr>
          <w:i/>
          <w:iCs/>
          <w:noProof/>
        </w:rPr>
        <w:t>Nat. Neurosci.</w:t>
      </w:r>
      <w:r w:rsidRPr="007945EE">
        <w:rPr>
          <w:noProof/>
        </w:rPr>
        <w:t xml:space="preserve"> </w:t>
      </w:r>
      <w:r w:rsidRPr="007945EE">
        <w:rPr>
          <w:b/>
          <w:bCs/>
          <w:noProof/>
        </w:rPr>
        <w:t>24</w:t>
      </w:r>
      <w:r w:rsidRPr="007945EE">
        <w:rPr>
          <w:noProof/>
        </w:rPr>
        <w:t>, 93–104 (2021).</w:t>
      </w:r>
    </w:p>
    <w:p w14:paraId="26A65F7C"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39.</w:t>
      </w:r>
      <w:r w:rsidRPr="007945EE">
        <w:rPr>
          <w:noProof/>
        </w:rPr>
        <w:tab/>
        <w:t xml:space="preserve">Mann, K., Gallen, C. L. &amp; Clandinin, T. R. Whole-Brain Calcium Imaging Reveals an Intrinsic Functional Network in Drosophila. </w:t>
      </w:r>
      <w:r w:rsidRPr="007945EE">
        <w:rPr>
          <w:i/>
          <w:iCs/>
          <w:noProof/>
        </w:rPr>
        <w:t>Curr. Biol.</w:t>
      </w:r>
      <w:r w:rsidRPr="007945EE">
        <w:rPr>
          <w:noProof/>
        </w:rPr>
        <w:t xml:space="preserve"> </w:t>
      </w:r>
      <w:r w:rsidRPr="007945EE">
        <w:rPr>
          <w:b/>
          <w:bCs/>
          <w:noProof/>
        </w:rPr>
        <w:t>27</w:t>
      </w:r>
      <w:r w:rsidRPr="007945EE">
        <w:rPr>
          <w:noProof/>
        </w:rPr>
        <w:t>, 2389-2396.e4 (2017).</w:t>
      </w:r>
    </w:p>
    <w:p w14:paraId="57A9D88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40.</w:t>
      </w:r>
      <w:r w:rsidRPr="007945EE">
        <w:rPr>
          <w:noProof/>
        </w:rPr>
        <w:tab/>
        <w:t xml:space="preserve">Aimon, S. </w:t>
      </w:r>
      <w:r w:rsidRPr="007945EE">
        <w:rPr>
          <w:i/>
          <w:iCs/>
          <w:noProof/>
        </w:rPr>
        <w:t>et al.</w:t>
      </w:r>
      <w:r w:rsidRPr="007945EE">
        <w:rPr>
          <w:noProof/>
        </w:rPr>
        <w:t xml:space="preserve"> Fast near-whole brain imaging in adult Drosophila during responses to stimuli and behavior. </w:t>
      </w:r>
      <w:r w:rsidRPr="007945EE">
        <w:rPr>
          <w:i/>
          <w:iCs/>
          <w:noProof/>
        </w:rPr>
        <w:t>bioRxiv</w:t>
      </w:r>
      <w:r w:rsidRPr="007945EE">
        <w:rPr>
          <w:noProof/>
        </w:rPr>
        <w:t xml:space="preserve"> 033803 (2018) doi:10.1101/033803.</w:t>
      </w:r>
    </w:p>
    <w:p w14:paraId="29E5CEDA"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lastRenderedPageBreak/>
        <w:t>41.</w:t>
      </w:r>
      <w:r w:rsidRPr="007945EE">
        <w:rPr>
          <w:noProof/>
        </w:rPr>
        <w:tab/>
        <w:t xml:space="preserve">Brezovec, L. E., Berger, A. B., Druckmann, S. &amp; Clandinin, T. R. Mapping the Neural Dynamics of Locomotion across the &amp;lt;em&amp;gt;Drosophila&amp;lt;/em&amp;gt; Brain. </w:t>
      </w:r>
      <w:r w:rsidRPr="007945EE">
        <w:rPr>
          <w:i/>
          <w:iCs/>
          <w:noProof/>
        </w:rPr>
        <w:t>bioRxiv</w:t>
      </w:r>
      <w:r w:rsidRPr="007945EE">
        <w:rPr>
          <w:noProof/>
        </w:rPr>
        <w:t xml:space="preserve"> 2022.03.20.485047 (2022) doi:10.1101/2022.03.20.485047.</w:t>
      </w:r>
    </w:p>
    <w:p w14:paraId="703D400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42.</w:t>
      </w:r>
      <w:r w:rsidRPr="007945EE">
        <w:rPr>
          <w:noProof/>
        </w:rPr>
        <w:tab/>
        <w:t xml:space="preserve">Lagache, T., Hanson, A., Pérez-Ortega, J. E., Fairhall, A. &amp; Yuste, R. Tracking calcium dynamics from individual neurons in behaving animals. </w:t>
      </w:r>
      <w:r w:rsidRPr="007945EE">
        <w:rPr>
          <w:i/>
          <w:iCs/>
          <w:noProof/>
        </w:rPr>
        <w:t>PLOS Comput. Biol.</w:t>
      </w:r>
      <w:r w:rsidRPr="007945EE">
        <w:rPr>
          <w:noProof/>
        </w:rPr>
        <w:t xml:space="preserve"> </w:t>
      </w:r>
      <w:r w:rsidRPr="007945EE">
        <w:rPr>
          <w:b/>
          <w:bCs/>
          <w:noProof/>
        </w:rPr>
        <w:t>17</w:t>
      </w:r>
      <w:r w:rsidRPr="007945EE">
        <w:rPr>
          <w:noProof/>
        </w:rPr>
        <w:t>, e1009432 (2021).</w:t>
      </w:r>
    </w:p>
    <w:p w14:paraId="78CF687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43.</w:t>
      </w:r>
      <w:r w:rsidRPr="007945EE">
        <w:rPr>
          <w:noProof/>
        </w:rPr>
        <w:tab/>
        <w:t xml:space="preserve">Vladimirov, N. </w:t>
      </w:r>
      <w:r w:rsidRPr="007945EE">
        <w:rPr>
          <w:i/>
          <w:iCs/>
          <w:noProof/>
        </w:rPr>
        <w:t>et al.</w:t>
      </w:r>
      <w:r w:rsidRPr="007945EE">
        <w:rPr>
          <w:noProof/>
        </w:rPr>
        <w:t xml:space="preserve"> Brain-wide circuit interrogation at the cellular level guided by online analysis of neuronal function. </w:t>
      </w:r>
      <w:r w:rsidRPr="007945EE">
        <w:rPr>
          <w:i/>
          <w:iCs/>
          <w:noProof/>
        </w:rPr>
        <w:t>Nat. Methods</w:t>
      </w:r>
      <w:r w:rsidRPr="007945EE">
        <w:rPr>
          <w:noProof/>
        </w:rPr>
        <w:t xml:space="preserve"> </w:t>
      </w:r>
      <w:r w:rsidRPr="007945EE">
        <w:rPr>
          <w:b/>
          <w:bCs/>
          <w:noProof/>
        </w:rPr>
        <w:t>15</w:t>
      </w:r>
      <w:r w:rsidRPr="007945EE">
        <w:rPr>
          <w:noProof/>
        </w:rPr>
        <w:t>, 1117–1125 (2018).</w:t>
      </w:r>
    </w:p>
    <w:p w14:paraId="47E8C34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44.</w:t>
      </w:r>
      <w:r w:rsidRPr="007945EE">
        <w:rPr>
          <w:noProof/>
        </w:rPr>
        <w:tab/>
        <w:t xml:space="preserve">Migault, G. </w:t>
      </w:r>
      <w:r w:rsidRPr="007945EE">
        <w:rPr>
          <w:i/>
          <w:iCs/>
          <w:noProof/>
        </w:rPr>
        <w:t>et al.</w:t>
      </w:r>
      <w:r w:rsidRPr="007945EE">
        <w:rPr>
          <w:noProof/>
        </w:rPr>
        <w:t xml:space="preserve"> Whole-Brain Calcium Imaging during Physiological Vestibular Stimulation in Larval Zebrafish. </w:t>
      </w:r>
      <w:r w:rsidRPr="007945EE">
        <w:rPr>
          <w:i/>
          <w:iCs/>
          <w:noProof/>
        </w:rPr>
        <w:t>Curr. Biol.</w:t>
      </w:r>
      <w:r w:rsidRPr="007945EE">
        <w:rPr>
          <w:noProof/>
        </w:rPr>
        <w:t xml:space="preserve"> (2018) doi:10.1016/j.cub.2018.10.017.</w:t>
      </w:r>
    </w:p>
    <w:p w14:paraId="479941D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45.</w:t>
      </w:r>
      <w:r w:rsidRPr="007945EE">
        <w:rPr>
          <w:noProof/>
        </w:rPr>
        <w:tab/>
        <w:t xml:space="preserve">Haesemeyer, M., Robson, D. N., Li, J. M., Schier, A. F. &amp; Engert, F. A Brain-wide Circuit Model of Heat-Evoked Swimming Behavior in Larval Zebrafish. </w:t>
      </w:r>
      <w:r w:rsidRPr="007945EE">
        <w:rPr>
          <w:i/>
          <w:iCs/>
          <w:noProof/>
        </w:rPr>
        <w:t>Neuron</w:t>
      </w:r>
      <w:r w:rsidRPr="007945EE">
        <w:rPr>
          <w:noProof/>
        </w:rPr>
        <w:t xml:space="preserve"> </w:t>
      </w:r>
      <w:r w:rsidRPr="007945EE">
        <w:rPr>
          <w:b/>
          <w:bCs/>
          <w:noProof/>
        </w:rPr>
        <w:t>98</w:t>
      </w:r>
      <w:r w:rsidRPr="007945EE">
        <w:rPr>
          <w:noProof/>
        </w:rPr>
        <w:t>, 817-831.e6 (2018).</w:t>
      </w:r>
    </w:p>
    <w:p w14:paraId="5D804314"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46.</w:t>
      </w:r>
      <w:r w:rsidRPr="007945EE">
        <w:rPr>
          <w:noProof/>
        </w:rPr>
        <w:tab/>
        <w:t xml:space="preserve">Pacheco, D. A., Thiberge, S. Y., Pnevmatikakis, E. &amp; Murthy, M. Auditory Activity is Diverse and Widespread Throughout the Central Brain of Drosophila. </w:t>
      </w:r>
      <w:r w:rsidRPr="007945EE">
        <w:rPr>
          <w:i/>
          <w:iCs/>
          <w:noProof/>
        </w:rPr>
        <w:t>bioRxiv</w:t>
      </w:r>
      <w:r w:rsidRPr="007945EE">
        <w:rPr>
          <w:noProof/>
        </w:rPr>
        <w:t xml:space="preserve"> (2019).</w:t>
      </w:r>
    </w:p>
    <w:p w14:paraId="1C9A2BE9"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47.</w:t>
      </w:r>
      <w:r w:rsidRPr="007945EE">
        <w:rPr>
          <w:noProof/>
        </w:rPr>
        <w:tab/>
        <w:t xml:space="preserve">Tokunaga, T. </w:t>
      </w:r>
      <w:r w:rsidRPr="007945EE">
        <w:rPr>
          <w:i/>
          <w:iCs/>
          <w:noProof/>
        </w:rPr>
        <w:t>et al.</w:t>
      </w:r>
      <w:r w:rsidRPr="007945EE">
        <w:rPr>
          <w:noProof/>
        </w:rPr>
        <w:t xml:space="preserve"> Automated detection and tracking of many cells by using 4D live-cell imaging data. </w:t>
      </w:r>
      <w:r w:rsidRPr="007945EE">
        <w:rPr>
          <w:i/>
          <w:iCs/>
          <w:noProof/>
        </w:rPr>
        <w:t>Bioinformatics</w:t>
      </w:r>
      <w:r w:rsidRPr="007945EE">
        <w:rPr>
          <w:noProof/>
        </w:rPr>
        <w:t xml:space="preserve"> </w:t>
      </w:r>
      <w:r w:rsidRPr="007945EE">
        <w:rPr>
          <w:b/>
          <w:bCs/>
          <w:noProof/>
        </w:rPr>
        <w:t>30</w:t>
      </w:r>
      <w:r w:rsidRPr="007945EE">
        <w:rPr>
          <w:noProof/>
        </w:rPr>
        <w:t>, i43-51 (2014).</w:t>
      </w:r>
    </w:p>
    <w:p w14:paraId="619354B9"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48.</w:t>
      </w:r>
      <w:r w:rsidRPr="007945EE">
        <w:rPr>
          <w:noProof/>
        </w:rPr>
        <w:tab/>
        <w:t xml:space="preserve">Hirose, O. </w:t>
      </w:r>
      <w:r w:rsidRPr="007945EE">
        <w:rPr>
          <w:i/>
          <w:iCs/>
          <w:noProof/>
        </w:rPr>
        <w:t>et al.</w:t>
      </w:r>
      <w:r w:rsidRPr="007945EE">
        <w:rPr>
          <w:noProof/>
        </w:rPr>
        <w:t xml:space="preserve"> SPF-CellTracker: Tracking Multiple Cells with Strongly-Correlated Moves Using a Spatial Particle Filter. </w:t>
      </w:r>
      <w:r w:rsidRPr="007945EE">
        <w:rPr>
          <w:i/>
          <w:iCs/>
          <w:noProof/>
        </w:rPr>
        <w:t>IEEE/ACM Trans. Comput. Biol. Bioinforma.</w:t>
      </w:r>
      <w:r w:rsidRPr="007945EE">
        <w:rPr>
          <w:noProof/>
        </w:rPr>
        <w:t xml:space="preserve"> </w:t>
      </w:r>
      <w:r w:rsidRPr="007945EE">
        <w:rPr>
          <w:b/>
          <w:bCs/>
          <w:noProof/>
        </w:rPr>
        <w:t>15</w:t>
      </w:r>
      <w:r w:rsidRPr="007945EE">
        <w:rPr>
          <w:noProof/>
        </w:rPr>
        <w:t>, 1822–1831 (2018).</w:t>
      </w:r>
    </w:p>
    <w:p w14:paraId="6C261732"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49.</w:t>
      </w:r>
      <w:r w:rsidRPr="007945EE">
        <w:rPr>
          <w:noProof/>
        </w:rPr>
        <w:tab/>
        <w:t>Nguyen, J. P., Linder, A. N., Plummer, G. S., Shaevitz, J. W. &amp; Leifer, A. M. Automatically tracking neurons in a moving and deforming brain. (2016).</w:t>
      </w:r>
    </w:p>
    <w:p w14:paraId="0C54B8C7"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50.</w:t>
      </w:r>
      <w:r w:rsidRPr="007945EE">
        <w:rPr>
          <w:noProof/>
        </w:rPr>
        <w:tab/>
        <w:t xml:space="preserve">Chaudhary, S. &amp; Lu, H. Point-set registration framework with Conditional Random Fields for automatic tracking of neurons in C . elegans whole-brain videos Point-set registration framework with Conditional Random Fields for automatic tracking of neurons in C . elegans whole-brai. </w:t>
      </w:r>
      <w:r w:rsidRPr="007945EE">
        <w:rPr>
          <w:i/>
          <w:iCs/>
          <w:noProof/>
        </w:rPr>
        <w:t>Work. Worm Neural Inf. Process. 31st Conf. Neural Inf. Process. Syst. (NIPS 2017), Long Beach, CA, USA</w:t>
      </w:r>
      <w:r w:rsidRPr="007945EE">
        <w:rPr>
          <w:noProof/>
        </w:rPr>
        <w:t xml:space="preserve"> (2018).</w:t>
      </w:r>
    </w:p>
    <w:p w14:paraId="29415514"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51.</w:t>
      </w:r>
      <w:r w:rsidRPr="007945EE">
        <w:rPr>
          <w:noProof/>
        </w:rPr>
        <w:tab/>
        <w:t xml:space="preserve">Wen, C. </w:t>
      </w:r>
      <w:r w:rsidRPr="007945EE">
        <w:rPr>
          <w:i/>
          <w:iCs/>
          <w:noProof/>
        </w:rPr>
        <w:t>et al.</w:t>
      </w:r>
      <w:r w:rsidRPr="007945EE">
        <w:rPr>
          <w:noProof/>
        </w:rPr>
        <w:t xml:space="preserve"> 3DeeCellTracker, a deep learning-based pipeline for segmenting and tracking cells in 3D time lapse images. </w:t>
      </w:r>
      <w:r w:rsidRPr="007945EE">
        <w:rPr>
          <w:i/>
          <w:iCs/>
          <w:noProof/>
        </w:rPr>
        <w:t>Elife</w:t>
      </w:r>
      <w:r w:rsidRPr="007945EE">
        <w:rPr>
          <w:noProof/>
        </w:rPr>
        <w:t xml:space="preserve"> </w:t>
      </w:r>
      <w:r w:rsidRPr="007945EE">
        <w:rPr>
          <w:b/>
          <w:bCs/>
          <w:noProof/>
        </w:rPr>
        <w:t>10</w:t>
      </w:r>
      <w:r w:rsidRPr="007945EE">
        <w:rPr>
          <w:noProof/>
        </w:rPr>
        <w:t>, e59187 (2021).</w:t>
      </w:r>
    </w:p>
    <w:p w14:paraId="4A69AF3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52.</w:t>
      </w:r>
      <w:r w:rsidRPr="007945EE">
        <w:rPr>
          <w:noProof/>
        </w:rPr>
        <w:tab/>
        <w:t xml:space="preserve">Yu, X. </w:t>
      </w:r>
      <w:r w:rsidRPr="007945EE">
        <w:rPr>
          <w:i/>
          <w:iCs/>
          <w:noProof/>
        </w:rPr>
        <w:t>et al.</w:t>
      </w:r>
      <w:r w:rsidRPr="007945EE">
        <w:rPr>
          <w:noProof/>
        </w:rPr>
        <w:t xml:space="preserve"> Wfast deep neural correspondence for tracking and identifying neurons in c. Elegans using semi-synthetic training. </w:t>
      </w:r>
      <w:r w:rsidRPr="007945EE">
        <w:rPr>
          <w:i/>
          <w:iCs/>
          <w:noProof/>
        </w:rPr>
        <w:t>Elife</w:t>
      </w:r>
      <w:r w:rsidRPr="007945EE">
        <w:rPr>
          <w:noProof/>
        </w:rPr>
        <w:t xml:space="preserve"> (2021) doi:10.7554/eLife.66410.</w:t>
      </w:r>
    </w:p>
    <w:p w14:paraId="5374A23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53.</w:t>
      </w:r>
      <w:r w:rsidRPr="007945EE">
        <w:rPr>
          <w:noProof/>
        </w:rPr>
        <w:tab/>
        <w:t xml:space="preserve">Jones, C., Barzegar-Keshteli, M., Gross, A., Obozinski, G. &amp; Rahi, S. J. A Graph Matching Approach to Tracking Neurons in Freely-Moving C. elegans. </w:t>
      </w:r>
      <w:r w:rsidRPr="007945EE">
        <w:rPr>
          <w:i/>
          <w:iCs/>
          <w:noProof/>
        </w:rPr>
        <w:t>bioRxiv</w:t>
      </w:r>
      <w:r w:rsidRPr="007945EE">
        <w:rPr>
          <w:noProof/>
        </w:rPr>
        <w:t xml:space="preserve"> 2011–2023 (2023).</w:t>
      </w:r>
    </w:p>
    <w:p w14:paraId="3C80A0E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54.</w:t>
      </w:r>
      <w:r w:rsidRPr="007945EE">
        <w:rPr>
          <w:noProof/>
        </w:rPr>
        <w:tab/>
        <w:t xml:space="preserve">Park, C. F. </w:t>
      </w:r>
      <w:r w:rsidRPr="007945EE">
        <w:rPr>
          <w:i/>
          <w:iCs/>
          <w:noProof/>
        </w:rPr>
        <w:t>et al.</w:t>
      </w:r>
      <w:r w:rsidRPr="007945EE">
        <w:rPr>
          <w:noProof/>
        </w:rPr>
        <w:t xml:space="preserve"> Automated neuron tracking inside moving and deforming C. elegans using deep learning and targeted augmentation. </w:t>
      </w:r>
      <w:r w:rsidRPr="007945EE">
        <w:rPr>
          <w:i/>
          <w:iCs/>
          <w:noProof/>
        </w:rPr>
        <w:t>Nat. Methods</w:t>
      </w:r>
      <w:r w:rsidRPr="007945EE">
        <w:rPr>
          <w:noProof/>
        </w:rPr>
        <w:t xml:space="preserve"> </w:t>
      </w:r>
      <w:r w:rsidRPr="007945EE">
        <w:rPr>
          <w:b/>
          <w:bCs/>
          <w:noProof/>
        </w:rPr>
        <w:t>21</w:t>
      </w:r>
      <w:r w:rsidRPr="007945EE">
        <w:rPr>
          <w:noProof/>
        </w:rPr>
        <w:t>, 142–149 (2024).</w:t>
      </w:r>
    </w:p>
    <w:p w14:paraId="2DAA88BA"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55.</w:t>
      </w:r>
      <w:r w:rsidRPr="007945EE">
        <w:rPr>
          <w:noProof/>
        </w:rPr>
        <w:tab/>
        <w:t xml:space="preserve">Atanas, A. A. </w:t>
      </w:r>
      <w:r w:rsidRPr="007945EE">
        <w:rPr>
          <w:i/>
          <w:iCs/>
          <w:noProof/>
        </w:rPr>
        <w:t>et al.</w:t>
      </w:r>
      <w:r w:rsidRPr="007945EE">
        <w:rPr>
          <w:noProof/>
        </w:rPr>
        <w:t xml:space="preserve"> Deep Neural Networks to Register and Annotate Cells in Moving and Deforming Nervous Systems. </w:t>
      </w:r>
      <w:r w:rsidRPr="007945EE">
        <w:rPr>
          <w:i/>
          <w:iCs/>
          <w:noProof/>
        </w:rPr>
        <w:t>bioRxiv</w:t>
      </w:r>
      <w:r w:rsidRPr="007945EE">
        <w:rPr>
          <w:noProof/>
        </w:rPr>
        <w:t xml:space="preserve"> 2007–2024 (2024).</w:t>
      </w:r>
    </w:p>
    <w:p w14:paraId="024C1F3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56.</w:t>
      </w:r>
      <w:r w:rsidRPr="007945EE">
        <w:rPr>
          <w:noProof/>
        </w:rPr>
        <w:tab/>
        <w:t xml:space="preserve">Ryu, J. </w:t>
      </w:r>
      <w:r w:rsidRPr="007945EE">
        <w:rPr>
          <w:i/>
          <w:iCs/>
          <w:noProof/>
        </w:rPr>
        <w:t>et al.</w:t>
      </w:r>
      <w:r w:rsidRPr="007945EE">
        <w:rPr>
          <w:noProof/>
        </w:rPr>
        <w:t xml:space="preserve"> Versatile multiple object tracking in sparse 2D/3D videos via deformable image registration. </w:t>
      </w:r>
      <w:r w:rsidRPr="007945EE">
        <w:rPr>
          <w:i/>
          <w:iCs/>
          <w:noProof/>
        </w:rPr>
        <w:t>PLOS Comput. Biol.</w:t>
      </w:r>
      <w:r w:rsidRPr="007945EE">
        <w:rPr>
          <w:noProof/>
        </w:rPr>
        <w:t xml:space="preserve"> </w:t>
      </w:r>
      <w:r w:rsidRPr="007945EE">
        <w:rPr>
          <w:b/>
          <w:bCs/>
          <w:noProof/>
        </w:rPr>
        <w:t>20</w:t>
      </w:r>
      <w:r w:rsidRPr="007945EE">
        <w:rPr>
          <w:noProof/>
        </w:rPr>
        <w:t>, e1012075 (2024).</w:t>
      </w:r>
    </w:p>
    <w:p w14:paraId="3D572E91"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57.</w:t>
      </w:r>
      <w:r w:rsidRPr="007945EE">
        <w:rPr>
          <w:noProof/>
        </w:rPr>
        <w:tab/>
        <w:t xml:space="preserve">Szigeti, B. </w:t>
      </w:r>
      <w:r w:rsidRPr="007945EE">
        <w:rPr>
          <w:i/>
          <w:iCs/>
          <w:noProof/>
        </w:rPr>
        <w:t>et al.</w:t>
      </w:r>
      <w:r w:rsidRPr="007945EE">
        <w:rPr>
          <w:noProof/>
        </w:rPr>
        <w:t xml:space="preserve"> OpenWorm: an open-science approach to modeling Caenorhabditis elegans. </w:t>
      </w:r>
      <w:r w:rsidRPr="007945EE">
        <w:rPr>
          <w:i/>
          <w:iCs/>
          <w:noProof/>
        </w:rPr>
        <w:t>Front. Comput. Neurosci.</w:t>
      </w:r>
      <w:r w:rsidRPr="007945EE">
        <w:rPr>
          <w:noProof/>
        </w:rPr>
        <w:t xml:space="preserve"> </w:t>
      </w:r>
      <w:r w:rsidRPr="007945EE">
        <w:rPr>
          <w:b/>
          <w:bCs/>
          <w:noProof/>
        </w:rPr>
        <w:t>8</w:t>
      </w:r>
      <w:r w:rsidRPr="007945EE">
        <w:rPr>
          <w:noProof/>
        </w:rPr>
        <w:t>, (2014).</w:t>
      </w:r>
    </w:p>
    <w:p w14:paraId="54A24E7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58.</w:t>
      </w:r>
      <w:r w:rsidRPr="007945EE">
        <w:rPr>
          <w:noProof/>
        </w:rPr>
        <w:tab/>
        <w:t xml:space="preserve">Vayer, T., Chapel, L., Flamary, R., Tavenard, R. &amp; Courty, N. Fused gromov-wasserstein distance for structured objects. </w:t>
      </w:r>
      <w:r w:rsidRPr="007945EE">
        <w:rPr>
          <w:i/>
          <w:iCs/>
          <w:noProof/>
        </w:rPr>
        <w:t>Algorithms</w:t>
      </w:r>
      <w:r w:rsidRPr="007945EE">
        <w:rPr>
          <w:noProof/>
        </w:rPr>
        <w:t xml:space="preserve"> (2020) doi:10.3390/a13090212.</w:t>
      </w:r>
    </w:p>
    <w:p w14:paraId="71A9EBC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59.</w:t>
      </w:r>
      <w:r w:rsidRPr="007945EE">
        <w:rPr>
          <w:noProof/>
        </w:rPr>
        <w:tab/>
        <w:t xml:space="preserve">Vayer, T., Chapel, L., Flamary, R., Tavenard, R. &amp; Courty, N. Optimal Transport for structured data with application on graphs. in </w:t>
      </w:r>
      <w:r w:rsidRPr="007945EE">
        <w:rPr>
          <w:i/>
          <w:iCs/>
          <w:noProof/>
        </w:rPr>
        <w:t>36th International Conference on Machine Learning, ICML 2019</w:t>
      </w:r>
      <w:r w:rsidRPr="007945EE">
        <w:rPr>
          <w:noProof/>
        </w:rPr>
        <w:t xml:space="preserve"> (2019).</w:t>
      </w:r>
    </w:p>
    <w:p w14:paraId="1EC6E70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lastRenderedPageBreak/>
        <w:t>60.</w:t>
      </w:r>
      <w:r w:rsidRPr="007945EE">
        <w:rPr>
          <w:noProof/>
        </w:rPr>
        <w:tab/>
        <w:t xml:space="preserve">Cuturi, M. Sinkhorn Distances: Lightspeed Computation of Optimal Transport. in </w:t>
      </w:r>
      <w:r w:rsidRPr="007945EE">
        <w:rPr>
          <w:i/>
          <w:iCs/>
          <w:noProof/>
        </w:rPr>
        <w:t>Advances in Neural Information Processing Systems</w:t>
      </w:r>
      <w:r w:rsidRPr="007945EE">
        <w:rPr>
          <w:noProof/>
        </w:rPr>
        <w:t xml:space="preserve"> (eds. Burges, C. J. C., Bottou, L., Welling, M., Ghahramani, Z. &amp; Weinberger, K. Q.) vol. 26 (Curran Associates, Inc., 2013).</w:t>
      </w:r>
    </w:p>
    <w:p w14:paraId="4F99676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61.</w:t>
      </w:r>
      <w:r w:rsidRPr="007945EE">
        <w:rPr>
          <w:noProof/>
        </w:rPr>
        <w:tab/>
        <w:t xml:space="preserve">Solomon, J., Peyré, G., Kim, V. G. &amp; Sra, S. Entropic metric alignment for correspondence problems. in </w:t>
      </w:r>
      <w:r w:rsidRPr="007945EE">
        <w:rPr>
          <w:i/>
          <w:iCs/>
          <w:noProof/>
        </w:rPr>
        <w:t>ACM Transactions on Graphics</w:t>
      </w:r>
      <w:r w:rsidRPr="007945EE">
        <w:rPr>
          <w:noProof/>
        </w:rPr>
        <w:t xml:space="preserve"> vol. 35 (2016).</w:t>
      </w:r>
    </w:p>
    <w:p w14:paraId="4B21E524"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62.</w:t>
      </w:r>
      <w:r w:rsidRPr="007945EE">
        <w:rPr>
          <w:noProof/>
        </w:rPr>
        <w:tab/>
        <w:t xml:space="preserve">Peyre, G., Cuturi, M. &amp; Solomon, J. Gromov-wasserstein averaging of kernel and distance matrices. in </w:t>
      </w:r>
      <w:r w:rsidRPr="007945EE">
        <w:rPr>
          <w:i/>
          <w:iCs/>
          <w:noProof/>
        </w:rPr>
        <w:t>33rd International Conference on Machine Learning, ICML 2016</w:t>
      </w:r>
      <w:r w:rsidRPr="007945EE">
        <w:rPr>
          <w:noProof/>
        </w:rPr>
        <w:t xml:space="preserve"> vol. 6 3927–3935 (2016).</w:t>
      </w:r>
    </w:p>
    <w:p w14:paraId="6E606B6B"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63.</w:t>
      </w:r>
      <w:r w:rsidRPr="007945EE">
        <w:rPr>
          <w:noProof/>
        </w:rPr>
        <w:tab/>
        <w:t xml:space="preserve">Leordeanu, M. &amp; Hebert, M. Efficient MAP Approximation for Dense Energy Functions. in </w:t>
      </w:r>
      <w:r w:rsidRPr="007945EE">
        <w:rPr>
          <w:i/>
          <w:iCs/>
          <w:noProof/>
        </w:rPr>
        <w:t>Proceedings of the 23rd International Conference on Machine Learning</w:t>
      </w:r>
      <w:r w:rsidRPr="007945EE">
        <w:rPr>
          <w:noProof/>
        </w:rPr>
        <w:t xml:space="preserve"> 545–552 (Association for Computing Machinery, New York, NY, USA, 2006). doi:10.1145/1143844.1143913.</w:t>
      </w:r>
    </w:p>
    <w:p w14:paraId="0405E3C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64.</w:t>
      </w:r>
      <w:r w:rsidRPr="007945EE">
        <w:rPr>
          <w:noProof/>
        </w:rPr>
        <w:tab/>
        <w:t xml:space="preserve">Leordeanu, M., Hebert, M. &amp; Sukthankar, R. An Integer Projected Fixed Point Method for Graph Matching and MAP Inference. in </w:t>
      </w:r>
      <w:r w:rsidRPr="007945EE">
        <w:rPr>
          <w:i/>
          <w:iCs/>
          <w:noProof/>
        </w:rPr>
        <w:t>Advances in Neural Information Processing Systems</w:t>
      </w:r>
      <w:r w:rsidRPr="007945EE">
        <w:rPr>
          <w:noProof/>
        </w:rPr>
        <w:t xml:space="preserve"> (eds. Bengio, Y., Schuurmans, D., Lafferty, J., Williams, C. &amp; Culotta, A.) vol. 22 (Curran Associates, Inc., 2009).</w:t>
      </w:r>
    </w:p>
    <w:p w14:paraId="710119F1"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65.</w:t>
      </w:r>
      <w:r w:rsidRPr="007945EE">
        <w:rPr>
          <w:noProof/>
        </w:rPr>
        <w:tab/>
        <w:t>Schmidt, M. UGM: A Matlab toolbox for probabilistic undirected graphical models. http://www.cs.ubc.ca/~schmidtm/Software/UGM.html, 2007. at https://www.cs.ubc.ca/~schmidtm/Software/UGM.html (2007).</w:t>
      </w:r>
    </w:p>
    <w:p w14:paraId="524D370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66.</w:t>
      </w:r>
      <w:r w:rsidRPr="007945EE">
        <w:rPr>
          <w:noProof/>
        </w:rPr>
        <w:tab/>
        <w:t xml:space="preserve">Chaudhary, S., Lee, S. A., Li, Y., Patel, D. S. &amp; Lu, H. Graphical-model framework for automated annotation of cell identities in dense cellular images. </w:t>
      </w:r>
      <w:r w:rsidRPr="007945EE">
        <w:rPr>
          <w:i/>
          <w:iCs/>
          <w:noProof/>
        </w:rPr>
        <w:t>Elife</w:t>
      </w:r>
      <w:r w:rsidRPr="007945EE">
        <w:rPr>
          <w:noProof/>
        </w:rPr>
        <w:t xml:space="preserve"> </w:t>
      </w:r>
      <w:r w:rsidRPr="007945EE">
        <w:rPr>
          <w:b/>
          <w:bCs/>
          <w:noProof/>
        </w:rPr>
        <w:t>10</w:t>
      </w:r>
      <w:r w:rsidRPr="007945EE">
        <w:rPr>
          <w:noProof/>
        </w:rPr>
        <w:t>, e60321 (2021).</w:t>
      </w:r>
    </w:p>
    <w:p w14:paraId="7744C069"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67.</w:t>
      </w:r>
      <w:r w:rsidRPr="007945EE">
        <w:rPr>
          <w:noProof/>
        </w:rPr>
        <w:tab/>
        <w:t xml:space="preserve">Cour, T., Srinivasan, P. &amp; Shi, J. Balanced graph matching. in </w:t>
      </w:r>
      <w:r w:rsidRPr="007945EE">
        <w:rPr>
          <w:i/>
          <w:iCs/>
          <w:noProof/>
        </w:rPr>
        <w:t>Advances in Neural Information Processing Systems</w:t>
      </w:r>
      <w:r w:rsidRPr="007945EE">
        <w:rPr>
          <w:noProof/>
        </w:rPr>
        <w:t xml:space="preserve"> 313–320 (2007). doi:10.7551/mitpress/7503.003.0044.</w:t>
      </w:r>
    </w:p>
    <w:p w14:paraId="2396772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68.</w:t>
      </w:r>
      <w:r w:rsidRPr="007945EE">
        <w:rPr>
          <w:noProof/>
        </w:rPr>
        <w:tab/>
        <w:t xml:space="preserve">Zhou, F. &amp; De La Torre, F. Factorized Graph Matching. </w:t>
      </w:r>
      <w:r w:rsidRPr="007945EE">
        <w:rPr>
          <w:i/>
          <w:iCs/>
          <w:noProof/>
        </w:rPr>
        <w:t>IEEE Trans. Pattern Anal. Mach. Intell.</w:t>
      </w:r>
      <w:r w:rsidRPr="007945EE">
        <w:rPr>
          <w:noProof/>
        </w:rPr>
        <w:t xml:space="preserve"> </w:t>
      </w:r>
      <w:r w:rsidRPr="007945EE">
        <w:rPr>
          <w:b/>
          <w:bCs/>
          <w:noProof/>
        </w:rPr>
        <w:t>38</w:t>
      </w:r>
      <w:r w:rsidRPr="007945EE">
        <w:rPr>
          <w:noProof/>
        </w:rPr>
        <w:t>, 1774–1789 (2016).</w:t>
      </w:r>
    </w:p>
    <w:p w14:paraId="5E66DCE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69.</w:t>
      </w:r>
      <w:r w:rsidRPr="007945EE">
        <w:rPr>
          <w:noProof/>
        </w:rPr>
        <w:tab/>
        <w:t xml:space="preserve">Leordeanu, M. &amp; Hebert, M. A spectral technique for correspondence problems using pairwise constraints. in </w:t>
      </w:r>
      <w:r w:rsidRPr="007945EE">
        <w:rPr>
          <w:i/>
          <w:iCs/>
          <w:noProof/>
        </w:rPr>
        <w:t>Proceedings of the IEEE International Conference on Computer Vision</w:t>
      </w:r>
      <w:r w:rsidRPr="007945EE">
        <w:rPr>
          <w:noProof/>
        </w:rPr>
        <w:t xml:space="preserve"> vol. II 1482–1489 (2005).</w:t>
      </w:r>
    </w:p>
    <w:p w14:paraId="2B36594C"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70.</w:t>
      </w:r>
      <w:r w:rsidRPr="007945EE">
        <w:rPr>
          <w:noProof/>
        </w:rPr>
        <w:tab/>
        <w:t xml:space="preserve">Cho, M., Lee, J. &amp; Lee, K. M. Reweighted random walks for graph matching. in </w:t>
      </w:r>
      <w:r w:rsidRPr="007945EE">
        <w:rPr>
          <w:i/>
          <w:iCs/>
          <w:noProof/>
        </w:rPr>
        <w:t>Lecture Notes in Computer Science (including subseries Lecture Notes in Artificial Intelligence and Lecture Notes in Bioinformatics)</w:t>
      </w:r>
      <w:r w:rsidRPr="007945EE">
        <w:rPr>
          <w:noProof/>
        </w:rPr>
        <w:t xml:space="preserve"> vol. 6315 LNCS 492–505 (2010).</w:t>
      </w:r>
    </w:p>
    <w:p w14:paraId="5F0C9359"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71.</w:t>
      </w:r>
      <w:r w:rsidRPr="007945EE">
        <w:rPr>
          <w:noProof/>
        </w:rPr>
        <w:tab/>
        <w:t xml:space="preserve">Ge, S., Fan, G. &amp; Ding, M. Non-rigid point set registration with global-local topology preservation. in </w:t>
      </w:r>
      <w:r w:rsidRPr="007945EE">
        <w:rPr>
          <w:i/>
          <w:iCs/>
          <w:noProof/>
        </w:rPr>
        <w:t>IEEE Computer Society Conference on Computer Vision and Pattern Recognition Workshops</w:t>
      </w:r>
      <w:r w:rsidRPr="007945EE">
        <w:rPr>
          <w:noProof/>
        </w:rPr>
        <w:t xml:space="preserve"> 245–251 (2014). doi:10.1109/CVPRW.2014.45.</w:t>
      </w:r>
    </w:p>
    <w:p w14:paraId="007D95E7"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72.</w:t>
      </w:r>
      <w:r w:rsidRPr="007945EE">
        <w:rPr>
          <w:noProof/>
        </w:rPr>
        <w:tab/>
        <w:t xml:space="preserve">Myronenko, A. &amp; Song, X. Point-Set Registration: Coherent Point Drift. </w:t>
      </w:r>
      <w:r w:rsidRPr="007945EE">
        <w:rPr>
          <w:i/>
          <w:iCs/>
          <w:noProof/>
        </w:rPr>
        <w:t>Adv. Neural Inf. Process. Syst. 19</w:t>
      </w:r>
      <w:r w:rsidRPr="007945EE">
        <w:rPr>
          <w:noProof/>
        </w:rPr>
        <w:t xml:space="preserve"> 1009–1016 (2009) doi:10.1109/TPAMI.2010.46.</w:t>
      </w:r>
    </w:p>
    <w:p w14:paraId="6CEC66DA"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73.</w:t>
      </w:r>
      <w:r w:rsidRPr="007945EE">
        <w:rPr>
          <w:noProof/>
        </w:rPr>
        <w:tab/>
        <w:t xml:space="preserve">Chui, H. &amp; Rangarajan, A. A new point matching algorithm for non-rigid registration. </w:t>
      </w:r>
      <w:r w:rsidRPr="007945EE">
        <w:rPr>
          <w:i/>
          <w:iCs/>
          <w:noProof/>
        </w:rPr>
        <w:t>Comput. Vis. Image Underst.</w:t>
      </w:r>
      <w:r w:rsidRPr="007945EE">
        <w:rPr>
          <w:noProof/>
        </w:rPr>
        <w:t xml:space="preserve"> </w:t>
      </w:r>
      <w:r w:rsidRPr="007945EE">
        <w:rPr>
          <w:b/>
          <w:bCs/>
          <w:noProof/>
        </w:rPr>
        <w:t>89</w:t>
      </w:r>
      <w:r w:rsidRPr="007945EE">
        <w:rPr>
          <w:noProof/>
        </w:rPr>
        <w:t>, 114–141 (2003).</w:t>
      </w:r>
    </w:p>
    <w:p w14:paraId="4432B24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74.</w:t>
      </w:r>
      <w:r w:rsidRPr="007945EE">
        <w:rPr>
          <w:noProof/>
        </w:rPr>
        <w:tab/>
        <w:t xml:space="preserve">Horaud, R., Forbes, F., Yguel, M., Dewaele, G. &amp; Zhang, J. Rigid and articulated point registration with expectation conditional maximization. </w:t>
      </w:r>
      <w:r w:rsidRPr="007945EE">
        <w:rPr>
          <w:i/>
          <w:iCs/>
          <w:noProof/>
        </w:rPr>
        <w:t>IEEE Trans. Pattern Anal. Mach. Intell.</w:t>
      </w:r>
      <w:r w:rsidRPr="007945EE">
        <w:rPr>
          <w:noProof/>
        </w:rPr>
        <w:t xml:space="preserve"> </w:t>
      </w:r>
      <w:r w:rsidRPr="007945EE">
        <w:rPr>
          <w:b/>
          <w:bCs/>
          <w:noProof/>
        </w:rPr>
        <w:t>33</w:t>
      </w:r>
      <w:r w:rsidRPr="007945EE">
        <w:rPr>
          <w:noProof/>
        </w:rPr>
        <w:t>, 587–602 (2011).</w:t>
      </w:r>
    </w:p>
    <w:p w14:paraId="67EE478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75.</w:t>
      </w:r>
      <w:r w:rsidRPr="007945EE">
        <w:rPr>
          <w:noProof/>
        </w:rPr>
        <w:tab/>
        <w:t xml:space="preserve">Jian, B. &amp; Vemuri, B. C. A Robust Algorithm for Point Set Registration Using Mixture of Gaussians. </w:t>
      </w:r>
      <w:r w:rsidRPr="007945EE">
        <w:rPr>
          <w:i/>
          <w:iCs/>
          <w:noProof/>
        </w:rPr>
        <w:t>Proc. IEEE Int. Conf. Comput. Vis.</w:t>
      </w:r>
      <w:r w:rsidRPr="007945EE">
        <w:rPr>
          <w:noProof/>
        </w:rPr>
        <w:t xml:space="preserve"> </w:t>
      </w:r>
      <w:r w:rsidRPr="007945EE">
        <w:rPr>
          <w:b/>
          <w:bCs/>
          <w:noProof/>
        </w:rPr>
        <w:t>2</w:t>
      </w:r>
      <w:r w:rsidRPr="007945EE">
        <w:rPr>
          <w:noProof/>
        </w:rPr>
        <w:t>, 1246–1251 (2005).</w:t>
      </w:r>
    </w:p>
    <w:p w14:paraId="3B3BCC6E"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76.</w:t>
      </w:r>
      <w:r w:rsidRPr="007945EE">
        <w:rPr>
          <w:noProof/>
        </w:rPr>
        <w:tab/>
        <w:t xml:space="preserve">Yang, Y., Ong, S. H. &amp; Foong, K. W. C. A robust global and local mixture distance based non-rigid point set registration. </w:t>
      </w:r>
      <w:r w:rsidRPr="007945EE">
        <w:rPr>
          <w:i/>
          <w:iCs/>
          <w:noProof/>
        </w:rPr>
        <w:t>Pattern Recognit.</w:t>
      </w:r>
      <w:r w:rsidRPr="007945EE">
        <w:rPr>
          <w:noProof/>
        </w:rPr>
        <w:t xml:space="preserve"> </w:t>
      </w:r>
      <w:r w:rsidRPr="007945EE">
        <w:rPr>
          <w:b/>
          <w:bCs/>
          <w:noProof/>
        </w:rPr>
        <w:t>48</w:t>
      </w:r>
      <w:r w:rsidRPr="007945EE">
        <w:rPr>
          <w:noProof/>
        </w:rPr>
        <w:t>, 156–173 (2015).</w:t>
      </w:r>
    </w:p>
    <w:p w14:paraId="001E7A7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77.</w:t>
      </w:r>
      <w:r w:rsidRPr="007945EE">
        <w:rPr>
          <w:noProof/>
        </w:rPr>
        <w:tab/>
        <w:t xml:space="preserve">Ma, J., Zhao, J. &amp; Yuille, A. L. Non-rigid point set registration by preserving global and </w:t>
      </w:r>
      <w:r w:rsidRPr="007945EE">
        <w:rPr>
          <w:noProof/>
        </w:rPr>
        <w:lastRenderedPageBreak/>
        <w:t xml:space="preserve">local structures. </w:t>
      </w:r>
      <w:r w:rsidRPr="007945EE">
        <w:rPr>
          <w:i/>
          <w:iCs/>
          <w:noProof/>
        </w:rPr>
        <w:t>IEEE Trans. Image Process.</w:t>
      </w:r>
      <w:r w:rsidRPr="007945EE">
        <w:rPr>
          <w:noProof/>
        </w:rPr>
        <w:t xml:space="preserve"> </w:t>
      </w:r>
      <w:r w:rsidRPr="007945EE">
        <w:rPr>
          <w:b/>
          <w:bCs/>
          <w:noProof/>
        </w:rPr>
        <w:t>25</w:t>
      </w:r>
      <w:r w:rsidRPr="007945EE">
        <w:rPr>
          <w:noProof/>
        </w:rPr>
        <w:t>, 53–64 (2016).</w:t>
      </w:r>
    </w:p>
    <w:p w14:paraId="2C4E082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78.</w:t>
      </w:r>
      <w:r w:rsidRPr="007945EE">
        <w:rPr>
          <w:noProof/>
        </w:rPr>
        <w:tab/>
        <w:t xml:space="preserve">Ma, J. </w:t>
      </w:r>
      <w:r w:rsidRPr="007945EE">
        <w:rPr>
          <w:i/>
          <w:iCs/>
          <w:noProof/>
        </w:rPr>
        <w:t>et al.</w:t>
      </w:r>
      <w:r w:rsidRPr="007945EE">
        <w:rPr>
          <w:noProof/>
        </w:rPr>
        <w:t xml:space="preserve"> Robust L2E estimation of transformation for non-rigid registration. </w:t>
      </w:r>
      <w:r w:rsidRPr="007945EE">
        <w:rPr>
          <w:i/>
          <w:iCs/>
          <w:noProof/>
        </w:rPr>
        <w:t>IEEE Trans. Signal Process.</w:t>
      </w:r>
      <w:r w:rsidRPr="007945EE">
        <w:rPr>
          <w:noProof/>
        </w:rPr>
        <w:t xml:space="preserve"> </w:t>
      </w:r>
      <w:r w:rsidRPr="007945EE">
        <w:rPr>
          <w:b/>
          <w:bCs/>
          <w:noProof/>
        </w:rPr>
        <w:t>63</w:t>
      </w:r>
      <w:r w:rsidRPr="007945EE">
        <w:rPr>
          <w:noProof/>
        </w:rPr>
        <w:t>, 1115–1129 (2015).</w:t>
      </w:r>
    </w:p>
    <w:p w14:paraId="489B3B26"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79.</w:t>
      </w:r>
      <w:r w:rsidRPr="007945EE">
        <w:rPr>
          <w:noProof/>
        </w:rPr>
        <w:tab/>
        <w:t xml:space="preserve">Kuhn, H. W. The Hungarian Algorithm for the Assignment Problem. </w:t>
      </w:r>
      <w:r w:rsidRPr="007945EE">
        <w:rPr>
          <w:i/>
          <w:iCs/>
          <w:noProof/>
        </w:rPr>
        <w:t>Nav. Res. Logist. Q.</w:t>
      </w:r>
      <w:r w:rsidRPr="007945EE">
        <w:rPr>
          <w:noProof/>
        </w:rPr>
        <w:t xml:space="preserve"> </w:t>
      </w:r>
      <w:r w:rsidRPr="007945EE">
        <w:rPr>
          <w:b/>
          <w:bCs/>
          <w:noProof/>
        </w:rPr>
        <w:t>2</w:t>
      </w:r>
      <w:r w:rsidRPr="007945EE">
        <w:rPr>
          <w:noProof/>
        </w:rPr>
        <w:t>, 83–97 (1955).</w:t>
      </w:r>
    </w:p>
    <w:p w14:paraId="06390284"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80.</w:t>
      </w:r>
      <w:r w:rsidRPr="007945EE">
        <w:rPr>
          <w:noProof/>
        </w:rPr>
        <w:tab/>
        <w:t xml:space="preserve">Nguyen, J. P., Linder, A. N., Plummer, G. S., Shaevitz, J. W. &amp; Leifer, A. M. Automatically tracking neurons in a moving and deforming brain. </w:t>
      </w:r>
      <w:r w:rsidRPr="007945EE">
        <w:rPr>
          <w:i/>
          <w:iCs/>
          <w:noProof/>
        </w:rPr>
        <w:t>PLoS Comput. Biol.</w:t>
      </w:r>
      <w:r w:rsidRPr="007945EE">
        <w:rPr>
          <w:noProof/>
        </w:rPr>
        <w:t xml:space="preserve"> </w:t>
      </w:r>
      <w:r w:rsidRPr="007945EE">
        <w:rPr>
          <w:b/>
          <w:bCs/>
          <w:noProof/>
        </w:rPr>
        <w:t>13</w:t>
      </w:r>
      <w:r w:rsidRPr="007945EE">
        <w:rPr>
          <w:noProof/>
        </w:rPr>
        <w:t>, (2017).</w:t>
      </w:r>
    </w:p>
    <w:p w14:paraId="54223008"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81.</w:t>
      </w:r>
      <w:r w:rsidRPr="007945EE">
        <w:rPr>
          <w:noProof/>
        </w:rPr>
        <w:tab/>
        <w:t xml:space="preserve">Jaqaman, K. </w:t>
      </w:r>
      <w:r w:rsidRPr="007945EE">
        <w:rPr>
          <w:i/>
          <w:iCs/>
          <w:noProof/>
        </w:rPr>
        <w:t>et al.</w:t>
      </w:r>
      <w:r w:rsidRPr="007945EE">
        <w:rPr>
          <w:noProof/>
        </w:rPr>
        <w:t xml:space="preserve"> Robust single-particle tracking in live-cell time-lapse sequences. </w:t>
      </w:r>
      <w:r w:rsidRPr="007945EE">
        <w:rPr>
          <w:i/>
          <w:iCs/>
          <w:noProof/>
        </w:rPr>
        <w:t>Nat. Methods</w:t>
      </w:r>
      <w:r w:rsidRPr="007945EE">
        <w:rPr>
          <w:noProof/>
        </w:rPr>
        <w:t xml:space="preserve"> </w:t>
      </w:r>
      <w:r w:rsidRPr="007945EE">
        <w:rPr>
          <w:b/>
          <w:bCs/>
          <w:noProof/>
        </w:rPr>
        <w:t>5</w:t>
      </w:r>
      <w:r w:rsidRPr="007945EE">
        <w:rPr>
          <w:noProof/>
        </w:rPr>
        <w:t>, 695–702 (2008).</w:t>
      </w:r>
    </w:p>
    <w:p w14:paraId="3E9997F2"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82.</w:t>
      </w:r>
      <w:r w:rsidRPr="007945EE">
        <w:rPr>
          <w:noProof/>
        </w:rPr>
        <w:tab/>
        <w:t xml:space="preserve">Wang, C., Wang, Y. &amp; Yu, G. Efficient Global MOT under Minimum-Cost Circulation Framework. </w:t>
      </w:r>
      <w:r w:rsidRPr="007945EE">
        <w:rPr>
          <w:i/>
          <w:iCs/>
          <w:noProof/>
        </w:rPr>
        <w:t>IEEE Trans. Pattern Anal. Mach. Intell.</w:t>
      </w:r>
      <w:r w:rsidRPr="007945EE">
        <w:rPr>
          <w:noProof/>
        </w:rPr>
        <w:t xml:space="preserve"> </w:t>
      </w:r>
      <w:r w:rsidRPr="007945EE">
        <w:rPr>
          <w:b/>
          <w:bCs/>
          <w:noProof/>
        </w:rPr>
        <w:t>44</w:t>
      </w:r>
      <w:r w:rsidRPr="007945EE">
        <w:rPr>
          <w:noProof/>
        </w:rPr>
        <w:t>, 1888–1904 (2022).</w:t>
      </w:r>
    </w:p>
    <w:p w14:paraId="2566EE1D"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83.</w:t>
      </w:r>
      <w:r w:rsidRPr="007945EE">
        <w:rPr>
          <w:noProof/>
        </w:rPr>
        <w:tab/>
        <w:t xml:space="preserve">Smith, K., Gatica-Perez, D., Odobez, J. M. &amp; Ba, S. Evaluating multi-object tracking. in </w:t>
      </w:r>
      <w:r w:rsidRPr="007945EE">
        <w:rPr>
          <w:i/>
          <w:iCs/>
          <w:noProof/>
        </w:rPr>
        <w:t>IEEE Computer Society Conference on Computer Vision and Pattern Recognition Workshops</w:t>
      </w:r>
      <w:r w:rsidRPr="007945EE">
        <w:rPr>
          <w:noProof/>
        </w:rPr>
        <w:t xml:space="preserve"> vols 2005-Septe (2005).</w:t>
      </w:r>
    </w:p>
    <w:p w14:paraId="78C9A825"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84.</w:t>
      </w:r>
      <w:r w:rsidRPr="007945EE">
        <w:rPr>
          <w:noProof/>
        </w:rPr>
        <w:tab/>
        <w:t xml:space="preserve">Wu, B. &amp; Nevatia, R. Tracking of multiple, partially occluded humans based on static body part detection. in </w:t>
      </w:r>
      <w:r w:rsidRPr="007945EE">
        <w:rPr>
          <w:i/>
          <w:iCs/>
          <w:noProof/>
        </w:rPr>
        <w:t>Proceedings of the IEEE Computer Society Conference on Computer Vision and Pattern Recognition</w:t>
      </w:r>
      <w:r w:rsidRPr="007945EE">
        <w:rPr>
          <w:noProof/>
        </w:rPr>
        <w:t xml:space="preserve"> vol. 1 951–958 (2006).</w:t>
      </w:r>
    </w:p>
    <w:p w14:paraId="6B449CE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85.</w:t>
      </w:r>
      <w:r w:rsidRPr="007945EE">
        <w:rPr>
          <w:noProof/>
        </w:rPr>
        <w:tab/>
        <w:t xml:space="preserve">Bernardin, K., Elbs, A. &amp; Stiefelhagen, R. Multiple object tracking performance metrics and evaluation in a smart room environment. </w:t>
      </w:r>
      <w:r w:rsidRPr="007945EE">
        <w:rPr>
          <w:i/>
          <w:iCs/>
          <w:noProof/>
        </w:rPr>
        <w:t>Sixth IEEE Int. Work. Vis. Surveillance, conjunction with ECCV</w:t>
      </w:r>
      <w:r w:rsidRPr="007945EE">
        <w:rPr>
          <w:noProof/>
        </w:rPr>
        <w:t xml:space="preserve"> </w:t>
      </w:r>
      <w:r w:rsidRPr="007945EE">
        <w:rPr>
          <w:b/>
          <w:bCs/>
          <w:noProof/>
        </w:rPr>
        <w:t>90</w:t>
      </w:r>
      <w:r w:rsidRPr="007945EE">
        <w:rPr>
          <w:noProof/>
        </w:rPr>
        <w:t>, 91 (2006).</w:t>
      </w:r>
    </w:p>
    <w:p w14:paraId="424562A7"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86.</w:t>
      </w:r>
      <w:r w:rsidRPr="007945EE">
        <w:rPr>
          <w:noProof/>
        </w:rPr>
        <w:tab/>
        <w:t xml:space="preserve">Milan, A., Leal-Taixe, L., Reid, I., Roth, S. &amp; Schindler, K. MOT16: A Benchmark for Multi-Object Tracking. </w:t>
      </w:r>
      <w:r w:rsidRPr="007945EE">
        <w:rPr>
          <w:i/>
          <w:iCs/>
          <w:noProof/>
        </w:rPr>
        <w:t>arXiv e-prints</w:t>
      </w:r>
      <w:r w:rsidRPr="007945EE">
        <w:rPr>
          <w:noProof/>
        </w:rPr>
        <w:t xml:space="preserve"> arXiv:1603.00831 (2016).</w:t>
      </w:r>
    </w:p>
    <w:p w14:paraId="7AE674CF" w14:textId="77777777" w:rsidR="007945EE" w:rsidRPr="007945EE" w:rsidRDefault="007945EE" w:rsidP="007945EE">
      <w:pPr>
        <w:widowControl w:val="0"/>
        <w:autoSpaceDE w:val="0"/>
        <w:autoSpaceDN w:val="0"/>
        <w:adjustRightInd w:val="0"/>
        <w:spacing w:before="0" w:after="0" w:line="240" w:lineRule="auto"/>
        <w:ind w:left="640" w:hanging="640"/>
        <w:rPr>
          <w:noProof/>
        </w:rPr>
      </w:pPr>
      <w:r w:rsidRPr="007945EE">
        <w:rPr>
          <w:noProof/>
        </w:rPr>
        <w:t>87.</w:t>
      </w:r>
      <w:r w:rsidRPr="007945EE">
        <w:rPr>
          <w:noProof/>
        </w:rPr>
        <w:tab/>
        <w:t xml:space="preserve">Evangelidis, G. D., Kounades-Bastian, D., Horaud, R. &amp; Psarakis, E. Z. A generative model for the joint registration of multiple point sets. in </w:t>
      </w:r>
      <w:r w:rsidRPr="007945EE">
        <w:rPr>
          <w:i/>
          <w:iCs/>
          <w:noProof/>
        </w:rPr>
        <w:t>Lecture Notes in Computer Science (including subseries Lecture Notes in Artificial Intelligence and Lecture Notes in Bioinformatics)</w:t>
      </w:r>
      <w:r w:rsidRPr="007945EE">
        <w:rPr>
          <w:noProof/>
        </w:rPr>
        <w:t xml:space="preserve"> vol. 8695 LNCS 109–122 (2014).</w:t>
      </w:r>
    </w:p>
    <w:p w14:paraId="44EAFD9C" w14:textId="761C28B9" w:rsidR="00716374" w:rsidRPr="00716374" w:rsidRDefault="00716374" w:rsidP="007945EE">
      <w:pPr>
        <w:widowControl w:val="0"/>
        <w:autoSpaceDE w:val="0"/>
        <w:autoSpaceDN w:val="0"/>
        <w:adjustRightInd w:val="0"/>
        <w:spacing w:before="0" w:after="0" w:line="240" w:lineRule="auto"/>
        <w:ind w:left="640" w:hanging="640"/>
        <w:pPrChange w:id="1040" w:author="Hang Lu" w:date="2025-06-29T03:31:00Z">
          <w:pPr>
            <w:widowControl w:val="0"/>
            <w:ind w:left="480" w:hanging="480"/>
          </w:pPr>
        </w:pPrChange>
      </w:pPr>
      <w:r>
        <w:fldChar w:fldCharType="end"/>
      </w:r>
    </w:p>
    <w:sectPr w:rsidR="00716374" w:rsidRPr="0071637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Hang Lu" w:date="2025-06-29T16:02:00Z" w:initials="HL">
    <w:p w14:paraId="47189B88" w14:textId="249B973A" w:rsidR="007D41CC" w:rsidRDefault="00000000">
      <w:r>
        <w:annotationRef/>
      </w:r>
      <w:r w:rsidRPr="650CF9F2">
        <w:t>how do we distinguish from this one https://www.biorxiv.org/content/10.1101/2025.01.06.631621v4</w:t>
      </w:r>
    </w:p>
  </w:comment>
  <w:comment w:id="4" w:author="Hang Lu" w:date="2025-06-29T16:09:00Z" w:initials="HL">
    <w:p w14:paraId="43A766E1" w14:textId="4416AE8C" w:rsidR="007D41CC" w:rsidRDefault="00000000">
      <w:r>
        <w:annotationRef/>
      </w:r>
      <w:r w:rsidRPr="6DC6996A">
        <w:t>in a way you're not really benchmarking specific  algorithms from papers. we should change the title so not to confuse with the biorxiv paper. i view the goals as differnet.</w:t>
      </w:r>
    </w:p>
  </w:comment>
  <w:comment w:id="5" w:author="Hang Lu" w:date="2025-06-29T16:31:00Z" w:initials="HL">
    <w:p w14:paraId="764E5C69" w14:textId="49C06822" w:rsidR="007D41CC" w:rsidRDefault="00000000">
      <w:r>
        <w:annotationRef/>
      </w:r>
      <w:r w:rsidRPr="0D7D89E0">
        <w:t>maybe something like "a framework for algorithm evaluation and comparison for MOT for C.e. WB imaging"</w:t>
      </w:r>
    </w:p>
  </w:comment>
  <w:comment w:id="39" w:author="Hang Lu" w:date="2025-06-29T11:24:00Z" w:initials="HL">
    <w:p w14:paraId="38CE76D9" w14:textId="14F8F7D4" w:rsidR="007D41CC" w:rsidRDefault="00000000">
      <w:r>
        <w:annotationRef/>
      </w:r>
      <w:r w:rsidRPr="1A563185">
        <w:t>update refs - esp flavell papers, zimmer papers and others</w:t>
      </w:r>
    </w:p>
  </w:comment>
  <w:comment w:id="40" w:author="Hang Lu" w:date="2025-06-29T11:25:00Z" w:initials="HL">
    <w:p w14:paraId="793889F2" w14:textId="68CEAFC8" w:rsidR="007D41CC" w:rsidRDefault="00000000">
      <w:r>
        <w:annotationRef/>
      </w:r>
      <w:r w:rsidRPr="290D4103">
        <w:t xml:space="preserve">vivek v. stuff? </w:t>
      </w:r>
    </w:p>
  </w:comment>
  <w:comment w:id="41" w:author="Shivesh Chaudhary" w:date="2025-07-05T10:11:00Z" w:initials="SC">
    <w:p w14:paraId="1C473900" w14:textId="77777777" w:rsidR="00486A31" w:rsidRDefault="00486A31" w:rsidP="00486A31">
      <w:pPr>
        <w:jc w:val="left"/>
      </w:pPr>
      <w:r>
        <w:rPr>
          <w:rStyle w:val="CommentReference"/>
        </w:rPr>
        <w:annotationRef/>
      </w:r>
      <w:r>
        <w:rPr>
          <w:color w:val="000000"/>
          <w:sz w:val="20"/>
          <w:szCs w:val="20"/>
        </w:rPr>
        <w:t>Added new citations</w:t>
      </w:r>
    </w:p>
  </w:comment>
  <w:comment w:id="69" w:author="Shivesh Chaudhary" w:date="2025-07-05T12:08:00Z" w:initials="SC">
    <w:p w14:paraId="115103A4" w14:textId="77777777" w:rsidR="00D623E3" w:rsidRDefault="00D623E3" w:rsidP="00D623E3">
      <w:pPr>
        <w:jc w:val="left"/>
      </w:pPr>
      <w:r>
        <w:rPr>
          <w:rStyle w:val="CommentReference"/>
        </w:rPr>
        <w:annotationRef/>
      </w:r>
      <w:r>
        <w:rPr>
          <w:color w:val="000000"/>
          <w:sz w:val="20"/>
          <w:szCs w:val="20"/>
        </w:rPr>
        <w:t>Probably not true in newer studies of Flavell where ~20 worms’ data is analyzed</w:t>
      </w:r>
    </w:p>
  </w:comment>
  <w:comment w:id="82" w:author="Hang Lu" w:date="2025-06-29T15:51:00Z" w:initials="HL">
    <w:p w14:paraId="7D296E98" w14:textId="5B81C1BE" w:rsidR="007D41CC" w:rsidRDefault="00000000">
      <w:r>
        <w:annotationRef/>
      </w:r>
      <w:r w:rsidRPr="72E31CA8">
        <w:t>spell out or just say dimensional reduction</w:t>
      </w:r>
    </w:p>
  </w:comment>
  <w:comment w:id="83" w:author="Shivesh Chaudhary" w:date="2025-07-05T12:07:00Z" w:initials="SC">
    <w:p w14:paraId="7127B1FE" w14:textId="77777777" w:rsidR="00D623E3" w:rsidRDefault="00D623E3" w:rsidP="00D623E3">
      <w:pPr>
        <w:jc w:val="left"/>
      </w:pPr>
      <w:r>
        <w:rPr>
          <w:rStyle w:val="CommentReference"/>
        </w:rPr>
        <w:annotationRef/>
      </w:r>
      <w:r>
        <w:rPr>
          <w:color w:val="000000"/>
          <w:sz w:val="20"/>
          <w:szCs w:val="20"/>
        </w:rPr>
        <w:t>This is the terminology used in the paper</w:t>
      </w:r>
    </w:p>
  </w:comment>
  <w:comment w:id="105" w:author="Hang Lu" w:date="2025-06-29T16:04:00Z" w:initials="HL">
    <w:p w14:paraId="68FB81A5" w14:textId="5012DBD6" w:rsidR="007D41CC" w:rsidRDefault="00000000">
      <w:r>
        <w:annotationRef/>
      </w:r>
      <w:r w:rsidRPr="67E41160">
        <w:t>update?</w:t>
      </w:r>
    </w:p>
  </w:comment>
  <w:comment w:id="106" w:author="Shivesh Chaudhary" w:date="2025-07-07T20:02:00Z" w:initials="SC">
    <w:p w14:paraId="5A6B3F10" w14:textId="77777777" w:rsidR="00AF2509" w:rsidRDefault="00AF2509" w:rsidP="00AF2509">
      <w:pPr>
        <w:jc w:val="left"/>
      </w:pPr>
      <w:r>
        <w:rPr>
          <w:rStyle w:val="CommentReference"/>
        </w:rPr>
        <w:annotationRef/>
      </w:r>
      <w:r>
        <w:rPr>
          <w:color w:val="000000"/>
          <w:sz w:val="20"/>
          <w:szCs w:val="20"/>
        </w:rPr>
        <w:t>Updated references</w:t>
      </w:r>
    </w:p>
  </w:comment>
  <w:comment w:id="388" w:author="Hang Lu" w:date="2025-06-29T16:52:00Z" w:initials="HL">
    <w:p w14:paraId="7B1570FF" w14:textId="175901E6" w:rsidR="007D41CC" w:rsidRDefault="00000000">
      <w:r>
        <w:annotationRef/>
      </w:r>
      <w:r w:rsidRPr="59286122">
        <w:t>maybe play this down a bit.</w:t>
      </w:r>
    </w:p>
  </w:comment>
  <w:comment w:id="389" w:author="Shivesh Chaudhary" w:date="2025-07-07T20:02:00Z" w:initials="SC">
    <w:p w14:paraId="6B2A80F3" w14:textId="77777777" w:rsidR="00AF2509" w:rsidRDefault="00AF2509" w:rsidP="00AF2509">
      <w:pPr>
        <w:jc w:val="left"/>
      </w:pPr>
      <w:r>
        <w:rPr>
          <w:rStyle w:val="CommentReference"/>
        </w:rPr>
        <w:annotationRef/>
      </w:r>
      <w:r>
        <w:rPr>
          <w:color w:val="000000"/>
          <w:sz w:val="20"/>
          <w:szCs w:val="20"/>
        </w:rPr>
        <w:t>Added context of what we do and what we don’t</w:t>
      </w:r>
    </w:p>
  </w:comment>
  <w:comment w:id="434" w:author="Hang Lu" w:date="2025-06-30T17:50:00Z" w:initials="HL">
    <w:p w14:paraId="73D16064" w14:textId="4BE17A8B" w:rsidR="007D41CC" w:rsidRDefault="00000000">
      <w:r>
        <w:annotationRef/>
      </w:r>
      <w:r w:rsidRPr="184393FC">
        <w:t xml:space="preserve">mention this in the intro </w:t>
      </w:r>
    </w:p>
  </w:comment>
  <w:comment w:id="454" w:author="Hang Lu" w:date="2025-06-30T17:49:00Z" w:initials="HL">
    <w:p w14:paraId="7AE20CC6" w14:textId="0B7A771D" w:rsidR="007D41CC" w:rsidRDefault="00000000">
      <w:r>
        <w:annotationRef/>
      </w:r>
      <w:r w:rsidRPr="42B2666C">
        <w:t>add advantages (over real data)</w:t>
      </w:r>
    </w:p>
  </w:comment>
  <w:comment w:id="481" w:author="Hang Lu" w:date="1900-01-01T00:00:00Z" w:initials="Hang Lu">
    <w:p w14:paraId="438A29F2" w14:textId="1426B825" w:rsidR="007D41CC" w:rsidRDefault="00000000">
      <w:r>
        <w:annotationRef/>
      </w:r>
      <w:r w:rsidRPr="6D3F83CB">
        <w:t>shouldn't this be before the three types of noises?</w:t>
      </w:r>
    </w:p>
  </w:comment>
  <w:comment w:id="924" w:author="Hang Lu" w:date="2025-06-30T18:06:00Z" w:initials="HL">
    <w:p w14:paraId="44975D83" w14:textId="7ECB759F" w:rsidR="007D41CC" w:rsidRDefault="00000000">
      <w:r>
        <w:annotationRef/>
      </w:r>
      <w:r w:rsidRPr="39178739">
        <w:t>in general, the text probably can use some better transitions between sections.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189B88" w15:done="0"/>
  <w15:commentEx w15:paraId="43A766E1" w15:paraIdParent="47189B88" w15:done="0"/>
  <w15:commentEx w15:paraId="764E5C69" w15:paraIdParent="47189B88" w15:done="0"/>
  <w15:commentEx w15:paraId="38CE76D9" w15:done="0"/>
  <w15:commentEx w15:paraId="793889F2" w15:done="0"/>
  <w15:commentEx w15:paraId="1C473900" w15:paraIdParent="793889F2" w15:done="0"/>
  <w15:commentEx w15:paraId="115103A4" w15:done="0"/>
  <w15:commentEx w15:paraId="7D296E98" w15:done="0"/>
  <w15:commentEx w15:paraId="7127B1FE" w15:paraIdParent="7D296E98" w15:done="0"/>
  <w15:commentEx w15:paraId="68FB81A5" w15:done="0"/>
  <w15:commentEx w15:paraId="5A6B3F10" w15:paraIdParent="68FB81A5" w15:done="0"/>
  <w15:commentEx w15:paraId="7B1570FF" w15:done="0"/>
  <w15:commentEx w15:paraId="6B2A80F3" w15:paraIdParent="7B1570FF" w15:done="0"/>
  <w15:commentEx w15:paraId="73D16064" w15:done="0"/>
  <w15:commentEx w15:paraId="7AE20CC6" w15:done="0"/>
  <w15:commentEx w15:paraId="438A29F2" w15:done="0"/>
  <w15:commentEx w15:paraId="44975D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E14185" w16cex:dateUtc="2025-06-29T20:02:00Z"/>
  <w16cex:commentExtensible w16cex:durableId="1B2E601B" w16cex:dateUtc="2025-06-29T20:09:00Z"/>
  <w16cex:commentExtensible w16cex:durableId="14AE8CAA" w16cex:dateUtc="2025-06-29T20:31:00Z"/>
  <w16cex:commentExtensible w16cex:durableId="60E325FE" w16cex:dateUtc="2025-06-29T15:24:00Z"/>
  <w16cex:commentExtensible w16cex:durableId="51B29746" w16cex:dateUtc="2025-06-29T15:25:00Z"/>
  <w16cex:commentExtensible w16cex:durableId="17E44B8A" w16cex:dateUtc="2025-07-05T04:41:00Z"/>
  <w16cex:commentExtensible w16cex:durableId="3B86C4F4" w16cex:dateUtc="2025-07-05T06:38:00Z"/>
  <w16cex:commentExtensible w16cex:durableId="5B8B2026" w16cex:dateUtc="2025-06-29T19:51:00Z"/>
  <w16cex:commentExtensible w16cex:durableId="7CE15FD1" w16cex:dateUtc="2025-07-05T06:37:00Z"/>
  <w16cex:commentExtensible w16cex:durableId="20F4431F" w16cex:dateUtc="2025-06-29T20:04:00Z"/>
  <w16cex:commentExtensible w16cex:durableId="61E71912" w16cex:dateUtc="2025-07-07T14:32:00Z"/>
  <w16cex:commentExtensible w16cex:durableId="32CB3795" w16cex:dateUtc="2025-06-29T20:52:00Z"/>
  <w16cex:commentExtensible w16cex:durableId="4AC01629" w16cex:dateUtc="2025-07-07T14:32:00Z"/>
  <w16cex:commentExtensible w16cex:durableId="16232289" w16cex:dateUtc="2025-06-30T21:50:00Z"/>
  <w16cex:commentExtensible w16cex:durableId="0D833169" w16cex:dateUtc="2025-06-30T21:49:00Z"/>
  <w16cex:commentExtensible w16cex:durableId="4BD8DD42" w16cex:dateUtc="2025-06-30T21:52:00Z"/>
  <w16cex:commentExtensible w16cex:durableId="61218949" w16cex:dateUtc="2025-06-30T2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189B88" w16cid:durableId="5AE14185"/>
  <w16cid:commentId w16cid:paraId="43A766E1" w16cid:durableId="1B2E601B"/>
  <w16cid:commentId w16cid:paraId="764E5C69" w16cid:durableId="14AE8CAA"/>
  <w16cid:commentId w16cid:paraId="38CE76D9" w16cid:durableId="60E325FE"/>
  <w16cid:commentId w16cid:paraId="793889F2" w16cid:durableId="51B29746"/>
  <w16cid:commentId w16cid:paraId="1C473900" w16cid:durableId="17E44B8A"/>
  <w16cid:commentId w16cid:paraId="115103A4" w16cid:durableId="3B86C4F4"/>
  <w16cid:commentId w16cid:paraId="7D296E98" w16cid:durableId="5B8B2026"/>
  <w16cid:commentId w16cid:paraId="7127B1FE" w16cid:durableId="7CE15FD1"/>
  <w16cid:commentId w16cid:paraId="68FB81A5" w16cid:durableId="20F4431F"/>
  <w16cid:commentId w16cid:paraId="5A6B3F10" w16cid:durableId="61E71912"/>
  <w16cid:commentId w16cid:paraId="7B1570FF" w16cid:durableId="32CB3795"/>
  <w16cid:commentId w16cid:paraId="6B2A80F3" w16cid:durableId="4AC01629"/>
  <w16cid:commentId w16cid:paraId="73D16064" w16cid:durableId="16232289"/>
  <w16cid:commentId w16cid:paraId="7AE20CC6" w16cid:durableId="0D833169"/>
  <w16cid:commentId w16cid:paraId="438A29F2" w16cid:durableId="4BD8DD42"/>
  <w16cid:commentId w16cid:paraId="44975D83" w16cid:durableId="6121894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C0E34"/>
    <w:multiLevelType w:val="hybridMultilevel"/>
    <w:tmpl w:val="EA2C3F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AA2970"/>
    <w:multiLevelType w:val="hybridMultilevel"/>
    <w:tmpl w:val="BDA63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CC6C9F"/>
    <w:multiLevelType w:val="hybridMultilevel"/>
    <w:tmpl w:val="45DA14B2"/>
    <w:lvl w:ilvl="0" w:tplc="40C64FB4">
      <w:start w:val="1"/>
      <w:numFmt w:val="decimal"/>
      <w:lvlText w:val="%1."/>
      <w:lvlJc w:val="left"/>
      <w:pPr>
        <w:ind w:left="1080" w:hanging="360"/>
      </w:pPr>
    </w:lvl>
    <w:lvl w:ilvl="1" w:tplc="2EFA90D8">
      <w:start w:val="1"/>
      <w:numFmt w:val="lowerLetter"/>
      <w:lvlText w:val="%2."/>
      <w:lvlJc w:val="left"/>
      <w:pPr>
        <w:ind w:left="1800" w:hanging="360"/>
      </w:pPr>
    </w:lvl>
    <w:lvl w:ilvl="2" w:tplc="37DA263E">
      <w:start w:val="1"/>
      <w:numFmt w:val="lowerRoman"/>
      <w:lvlText w:val="%3."/>
      <w:lvlJc w:val="right"/>
      <w:pPr>
        <w:ind w:left="2520" w:hanging="180"/>
      </w:pPr>
    </w:lvl>
    <w:lvl w:ilvl="3" w:tplc="7BD41774">
      <w:start w:val="1"/>
      <w:numFmt w:val="decimal"/>
      <w:lvlText w:val="%4."/>
      <w:lvlJc w:val="left"/>
      <w:pPr>
        <w:ind w:left="3240" w:hanging="360"/>
      </w:pPr>
    </w:lvl>
    <w:lvl w:ilvl="4" w:tplc="435C86F0">
      <w:start w:val="1"/>
      <w:numFmt w:val="lowerLetter"/>
      <w:lvlText w:val="%5."/>
      <w:lvlJc w:val="left"/>
      <w:pPr>
        <w:ind w:left="3960" w:hanging="360"/>
      </w:pPr>
    </w:lvl>
    <w:lvl w:ilvl="5" w:tplc="105CE69C">
      <w:start w:val="1"/>
      <w:numFmt w:val="lowerRoman"/>
      <w:lvlText w:val="%6."/>
      <w:lvlJc w:val="right"/>
      <w:pPr>
        <w:ind w:left="4680" w:hanging="180"/>
      </w:pPr>
    </w:lvl>
    <w:lvl w:ilvl="6" w:tplc="90BAD838">
      <w:start w:val="1"/>
      <w:numFmt w:val="decimal"/>
      <w:lvlText w:val="%7."/>
      <w:lvlJc w:val="left"/>
      <w:pPr>
        <w:ind w:left="5400" w:hanging="360"/>
      </w:pPr>
    </w:lvl>
    <w:lvl w:ilvl="7" w:tplc="5DDC26D2">
      <w:start w:val="1"/>
      <w:numFmt w:val="lowerLetter"/>
      <w:lvlText w:val="%8."/>
      <w:lvlJc w:val="left"/>
      <w:pPr>
        <w:ind w:left="6120" w:hanging="360"/>
      </w:pPr>
    </w:lvl>
    <w:lvl w:ilvl="8" w:tplc="998644E6">
      <w:start w:val="1"/>
      <w:numFmt w:val="lowerRoman"/>
      <w:lvlText w:val="%9."/>
      <w:lvlJc w:val="right"/>
      <w:pPr>
        <w:ind w:left="6840" w:hanging="180"/>
      </w:pPr>
    </w:lvl>
  </w:abstractNum>
  <w:abstractNum w:abstractNumId="3" w15:restartNumberingAfterBreak="0">
    <w:nsid w:val="68960045"/>
    <w:multiLevelType w:val="hybridMultilevel"/>
    <w:tmpl w:val="CC765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9168714">
    <w:abstractNumId w:val="2"/>
  </w:num>
  <w:num w:numId="2" w16cid:durableId="306906053">
    <w:abstractNumId w:val="1"/>
  </w:num>
  <w:num w:numId="3" w16cid:durableId="1117408807">
    <w:abstractNumId w:val="3"/>
  </w:num>
  <w:num w:numId="4" w16cid:durableId="16747211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ivesh Chaudhary">
    <w15:presenceInfo w15:providerId="Windows Live" w15:userId="6ef29f15b492dc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B78"/>
    <w:rsid w:val="00047CEC"/>
    <w:rsid w:val="000C73EC"/>
    <w:rsid w:val="00101147"/>
    <w:rsid w:val="00132B78"/>
    <w:rsid w:val="001846F1"/>
    <w:rsid w:val="001A2EE5"/>
    <w:rsid w:val="001A44F7"/>
    <w:rsid w:val="0021692F"/>
    <w:rsid w:val="002430D4"/>
    <w:rsid w:val="002944B5"/>
    <w:rsid w:val="002A3AE1"/>
    <w:rsid w:val="00341D20"/>
    <w:rsid w:val="00371C90"/>
    <w:rsid w:val="003873FB"/>
    <w:rsid w:val="003A7C8F"/>
    <w:rsid w:val="003E2308"/>
    <w:rsid w:val="00406FE5"/>
    <w:rsid w:val="004240D5"/>
    <w:rsid w:val="004421B6"/>
    <w:rsid w:val="00486A31"/>
    <w:rsid w:val="004B3D50"/>
    <w:rsid w:val="004C3C00"/>
    <w:rsid w:val="004D2DDD"/>
    <w:rsid w:val="00501FCF"/>
    <w:rsid w:val="0061611A"/>
    <w:rsid w:val="00672764"/>
    <w:rsid w:val="00716374"/>
    <w:rsid w:val="00736922"/>
    <w:rsid w:val="00766874"/>
    <w:rsid w:val="00791802"/>
    <w:rsid w:val="007945EE"/>
    <w:rsid w:val="007D41CC"/>
    <w:rsid w:val="007F4C3A"/>
    <w:rsid w:val="00817254"/>
    <w:rsid w:val="008D4C42"/>
    <w:rsid w:val="00942889"/>
    <w:rsid w:val="00980278"/>
    <w:rsid w:val="009A7B5D"/>
    <w:rsid w:val="00A41DEB"/>
    <w:rsid w:val="00A77B51"/>
    <w:rsid w:val="00AF2509"/>
    <w:rsid w:val="00B5B918"/>
    <w:rsid w:val="00C04EA7"/>
    <w:rsid w:val="00C8152A"/>
    <w:rsid w:val="00C936F3"/>
    <w:rsid w:val="00CA6ED7"/>
    <w:rsid w:val="00CD4946"/>
    <w:rsid w:val="00CD717D"/>
    <w:rsid w:val="00D04B49"/>
    <w:rsid w:val="00D403E4"/>
    <w:rsid w:val="00D40C80"/>
    <w:rsid w:val="00D4113C"/>
    <w:rsid w:val="00D623E3"/>
    <w:rsid w:val="00D95884"/>
    <w:rsid w:val="00E17B40"/>
    <w:rsid w:val="00E33687"/>
    <w:rsid w:val="00EB0DE3"/>
    <w:rsid w:val="00F76A9C"/>
    <w:rsid w:val="02E501E3"/>
    <w:rsid w:val="063B3169"/>
    <w:rsid w:val="06DE80F5"/>
    <w:rsid w:val="138E3888"/>
    <w:rsid w:val="17A630EF"/>
    <w:rsid w:val="1AB53689"/>
    <w:rsid w:val="1E986777"/>
    <w:rsid w:val="1EACF65A"/>
    <w:rsid w:val="2152F4D4"/>
    <w:rsid w:val="2DC68D46"/>
    <w:rsid w:val="3C3D7A96"/>
    <w:rsid w:val="44D5F7B6"/>
    <w:rsid w:val="48B05686"/>
    <w:rsid w:val="5C670582"/>
    <w:rsid w:val="5E4C818B"/>
    <w:rsid w:val="66F40763"/>
    <w:rsid w:val="66FC95BA"/>
    <w:rsid w:val="6C35484F"/>
    <w:rsid w:val="6EEC0DA7"/>
    <w:rsid w:val="7152E458"/>
    <w:rsid w:val="79E5FD35"/>
    <w:rsid w:val="7CE8C182"/>
    <w:rsid w:val="7EB2C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72F01"/>
  <w15:chartTrackingRefBased/>
  <w15:docId w15:val="{F24ACAC2-CAA7-B64A-938B-5C722213C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B78"/>
    <w:pPr>
      <w:spacing w:before="240" w:after="200" w:line="480" w:lineRule="auto"/>
      <w:jc w:val="both"/>
    </w:pPr>
    <w:rPr>
      <w:rFonts w:ascii="Times New Roman" w:hAnsi="Times New Roman" w:cs="Times New Roman"/>
      <w:kern w:val="0"/>
      <w14:ligatures w14:val="none"/>
    </w:rPr>
  </w:style>
  <w:style w:type="paragraph" w:styleId="Heading1">
    <w:name w:val="heading 1"/>
    <w:aliases w:val="Heading 1 (Chapter)"/>
    <w:basedOn w:val="Normal"/>
    <w:next w:val="Normal"/>
    <w:link w:val="Heading1Char"/>
    <w:uiPriority w:val="9"/>
    <w:qFormat/>
    <w:rsid w:val="00132B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aliases w:val="Heading 2 (Chapter)"/>
    <w:basedOn w:val="Normal"/>
    <w:next w:val="Normal"/>
    <w:link w:val="Heading2Char"/>
    <w:uiPriority w:val="9"/>
    <w:unhideWhenUsed/>
    <w:qFormat/>
    <w:rsid w:val="00132B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Heading 3 (Chapter)"/>
    <w:basedOn w:val="Normal"/>
    <w:next w:val="Normal"/>
    <w:link w:val="Heading3Char"/>
    <w:uiPriority w:val="9"/>
    <w:unhideWhenUsed/>
    <w:qFormat/>
    <w:rsid w:val="00132B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aliases w:val="Heading 4 (Chapter)"/>
    <w:basedOn w:val="Normal"/>
    <w:next w:val="Normal"/>
    <w:link w:val="Heading4Char"/>
    <w:uiPriority w:val="9"/>
    <w:unhideWhenUsed/>
    <w:qFormat/>
    <w:rsid w:val="00132B78"/>
    <w:pPr>
      <w:keepNext/>
      <w:keepLines/>
      <w:spacing w:before="80" w:after="40"/>
      <w:outlineLvl w:val="3"/>
    </w:pPr>
    <w:rPr>
      <w:rFonts w:eastAsiaTheme="majorEastAsia" w:cstheme="majorBidi"/>
      <w:i/>
      <w:iCs/>
      <w:color w:val="0F4761" w:themeColor="accent1" w:themeShade="BF"/>
    </w:rPr>
  </w:style>
  <w:style w:type="paragraph" w:styleId="Heading5">
    <w:name w:val="heading 5"/>
    <w:aliases w:val="Heading 3 (Appendices)"/>
    <w:basedOn w:val="Normal"/>
    <w:next w:val="Normal"/>
    <w:link w:val="Heading5Char"/>
    <w:uiPriority w:val="9"/>
    <w:semiHidden/>
    <w:unhideWhenUsed/>
    <w:qFormat/>
    <w:rsid w:val="00132B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2B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2B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2B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2B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pter) Char"/>
    <w:basedOn w:val="DefaultParagraphFont"/>
    <w:link w:val="Heading1"/>
    <w:uiPriority w:val="9"/>
    <w:rsid w:val="00132B78"/>
    <w:rPr>
      <w:rFonts w:asciiTheme="majorHAnsi" w:eastAsiaTheme="majorEastAsia" w:hAnsiTheme="majorHAnsi" w:cstheme="majorBidi"/>
      <w:color w:val="0F4761" w:themeColor="accent1" w:themeShade="BF"/>
      <w:sz w:val="40"/>
      <w:szCs w:val="40"/>
    </w:rPr>
  </w:style>
  <w:style w:type="character" w:customStyle="1" w:styleId="Heading2Char">
    <w:name w:val="Heading 2 Char"/>
    <w:aliases w:val="Heading 2 (Chapter) Char"/>
    <w:basedOn w:val="DefaultParagraphFont"/>
    <w:link w:val="Heading2"/>
    <w:uiPriority w:val="9"/>
    <w:rsid w:val="00132B78"/>
    <w:rPr>
      <w:rFonts w:asciiTheme="majorHAnsi" w:eastAsiaTheme="majorEastAsia" w:hAnsiTheme="majorHAnsi" w:cstheme="majorBidi"/>
      <w:color w:val="0F4761" w:themeColor="accent1" w:themeShade="BF"/>
      <w:sz w:val="32"/>
      <w:szCs w:val="32"/>
    </w:rPr>
  </w:style>
  <w:style w:type="character" w:customStyle="1" w:styleId="Heading3Char">
    <w:name w:val="Heading 3 Char"/>
    <w:aliases w:val="Heading 3 (Chapter) Char"/>
    <w:basedOn w:val="DefaultParagraphFont"/>
    <w:link w:val="Heading3"/>
    <w:uiPriority w:val="9"/>
    <w:rsid w:val="00132B78"/>
    <w:rPr>
      <w:rFonts w:eastAsiaTheme="majorEastAsia" w:cstheme="majorBidi"/>
      <w:color w:val="0F4761" w:themeColor="accent1" w:themeShade="BF"/>
      <w:sz w:val="28"/>
      <w:szCs w:val="28"/>
    </w:rPr>
  </w:style>
  <w:style w:type="character" w:customStyle="1" w:styleId="Heading4Char">
    <w:name w:val="Heading 4 Char"/>
    <w:aliases w:val="Heading 4 (Chapter) Char"/>
    <w:basedOn w:val="DefaultParagraphFont"/>
    <w:link w:val="Heading4"/>
    <w:uiPriority w:val="9"/>
    <w:semiHidden/>
    <w:rsid w:val="00132B78"/>
    <w:rPr>
      <w:rFonts w:eastAsiaTheme="majorEastAsia" w:cstheme="majorBidi"/>
      <w:i/>
      <w:iCs/>
      <w:color w:val="0F4761" w:themeColor="accent1" w:themeShade="BF"/>
    </w:rPr>
  </w:style>
  <w:style w:type="character" w:customStyle="1" w:styleId="Heading5Char">
    <w:name w:val="Heading 5 Char"/>
    <w:aliases w:val="Heading 3 (Appendices) Char"/>
    <w:basedOn w:val="DefaultParagraphFont"/>
    <w:link w:val="Heading5"/>
    <w:uiPriority w:val="9"/>
    <w:semiHidden/>
    <w:rsid w:val="00132B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2B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2B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2B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2B78"/>
    <w:rPr>
      <w:rFonts w:eastAsiaTheme="majorEastAsia" w:cstheme="majorBidi"/>
      <w:color w:val="272727" w:themeColor="text1" w:themeTint="D8"/>
    </w:rPr>
  </w:style>
  <w:style w:type="paragraph" w:styleId="Title">
    <w:name w:val="Title"/>
    <w:basedOn w:val="Normal"/>
    <w:next w:val="Normal"/>
    <w:link w:val="TitleChar"/>
    <w:uiPriority w:val="10"/>
    <w:qFormat/>
    <w:rsid w:val="00132B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2B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2B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2B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2B78"/>
    <w:pPr>
      <w:spacing w:before="160"/>
      <w:jc w:val="center"/>
    </w:pPr>
    <w:rPr>
      <w:i/>
      <w:iCs/>
      <w:color w:val="404040" w:themeColor="text1" w:themeTint="BF"/>
    </w:rPr>
  </w:style>
  <w:style w:type="character" w:customStyle="1" w:styleId="QuoteChar">
    <w:name w:val="Quote Char"/>
    <w:basedOn w:val="DefaultParagraphFont"/>
    <w:link w:val="Quote"/>
    <w:uiPriority w:val="29"/>
    <w:rsid w:val="00132B78"/>
    <w:rPr>
      <w:i/>
      <w:iCs/>
      <w:color w:val="404040" w:themeColor="text1" w:themeTint="BF"/>
    </w:rPr>
  </w:style>
  <w:style w:type="paragraph" w:styleId="ListParagraph">
    <w:name w:val="List Paragraph"/>
    <w:basedOn w:val="Normal"/>
    <w:uiPriority w:val="34"/>
    <w:qFormat/>
    <w:rsid w:val="00132B78"/>
    <w:pPr>
      <w:ind w:left="720"/>
      <w:contextualSpacing/>
    </w:pPr>
  </w:style>
  <w:style w:type="character" w:styleId="IntenseEmphasis">
    <w:name w:val="Intense Emphasis"/>
    <w:basedOn w:val="DefaultParagraphFont"/>
    <w:uiPriority w:val="21"/>
    <w:qFormat/>
    <w:rsid w:val="00132B78"/>
    <w:rPr>
      <w:i/>
      <w:iCs/>
      <w:color w:val="0F4761" w:themeColor="accent1" w:themeShade="BF"/>
    </w:rPr>
  </w:style>
  <w:style w:type="paragraph" w:styleId="IntenseQuote">
    <w:name w:val="Intense Quote"/>
    <w:basedOn w:val="Normal"/>
    <w:next w:val="Normal"/>
    <w:link w:val="IntenseQuoteChar"/>
    <w:uiPriority w:val="30"/>
    <w:qFormat/>
    <w:rsid w:val="00132B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2B78"/>
    <w:rPr>
      <w:i/>
      <w:iCs/>
      <w:color w:val="0F4761" w:themeColor="accent1" w:themeShade="BF"/>
    </w:rPr>
  </w:style>
  <w:style w:type="character" w:styleId="IntenseReference">
    <w:name w:val="Intense Reference"/>
    <w:basedOn w:val="DefaultParagraphFont"/>
    <w:uiPriority w:val="32"/>
    <w:qFormat/>
    <w:rsid w:val="00132B78"/>
    <w:rPr>
      <w:b/>
      <w:bCs/>
      <w:smallCaps/>
      <w:color w:val="0F4761" w:themeColor="accent1" w:themeShade="BF"/>
      <w:spacing w:val="5"/>
    </w:rPr>
  </w:style>
  <w:style w:type="table" w:styleId="TableGrid">
    <w:name w:val="Table Grid"/>
    <w:basedOn w:val="TableNormal"/>
    <w:uiPriority w:val="59"/>
    <w:rsid w:val="00132B7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101147"/>
    <w:pPr>
      <w:widowControl w:val="0"/>
      <w:spacing w:before="0" w:after="0" w:line="240" w:lineRule="auto"/>
      <w:jc w:val="left"/>
      <w:pPrChange w:id="0" w:author="Shivesh Chaudhary" w:date="2025-08-06T16:38:00Z">
        <w:pPr>
          <w:keepNext/>
          <w:spacing w:before="240" w:after="360"/>
        </w:pPr>
      </w:pPrChange>
    </w:pPr>
    <w:rPr>
      <w:b/>
      <w:bCs/>
      <w:szCs w:val="18"/>
      <w:rPrChange w:id="0" w:author="Shivesh Chaudhary" w:date="2025-08-06T16:38:00Z">
        <w:rPr>
          <w:rFonts w:eastAsiaTheme="minorHAnsi"/>
          <w:b/>
          <w:bCs/>
          <w:sz w:val="24"/>
          <w:szCs w:val="18"/>
          <w:lang w:val="en-US" w:eastAsia="en-US" w:bidi="ar-SA"/>
        </w:rPr>
      </w:rPrChang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C04EA7"/>
  </w:style>
  <w:style w:type="paragraph" w:styleId="Revision">
    <w:name w:val="Revision"/>
    <w:hidden/>
    <w:uiPriority w:val="99"/>
    <w:semiHidden/>
    <w:rsid w:val="00C04EA7"/>
    <w:pPr>
      <w:spacing w:after="0" w:line="240" w:lineRule="auto"/>
    </w:pPr>
    <w:rPr>
      <w:rFonts w:ascii="Times New Roman" w:hAnsi="Times New Roman" w:cs="Times New Roman"/>
      <w:kern w:val="0"/>
      <w14:ligatures w14:val="none"/>
    </w:rPr>
  </w:style>
  <w:style w:type="paragraph" w:styleId="CommentSubject">
    <w:name w:val="annotation subject"/>
    <w:basedOn w:val="CommentText"/>
    <w:next w:val="CommentText"/>
    <w:link w:val="CommentSubjectChar"/>
    <w:uiPriority w:val="99"/>
    <w:semiHidden/>
    <w:unhideWhenUsed/>
    <w:rsid w:val="00486A31"/>
    <w:rPr>
      <w:b/>
      <w:bCs/>
    </w:rPr>
  </w:style>
  <w:style w:type="character" w:customStyle="1" w:styleId="CommentSubjectChar">
    <w:name w:val="Comment Subject Char"/>
    <w:basedOn w:val="CommentTextChar"/>
    <w:link w:val="CommentSubject"/>
    <w:uiPriority w:val="99"/>
    <w:semiHidden/>
    <w:rsid w:val="00486A31"/>
    <w:rPr>
      <w:rFonts w:ascii="Times New Roman" w:hAnsi="Times New Roman" w:cs="Times New Roman"/>
      <w:b/>
      <w:bCs/>
      <w:kern w:val="0"/>
      <w:sz w:val="20"/>
      <w:szCs w:val="20"/>
      <w14:ligatures w14:val="none"/>
    </w:rPr>
  </w:style>
  <w:style w:type="character" w:styleId="PlaceholderText">
    <w:name w:val="Placeholder Text"/>
    <w:basedOn w:val="DefaultParagraphFont"/>
    <w:uiPriority w:val="99"/>
    <w:semiHidden/>
    <w:rsid w:val="007945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9A86B7-0CBB-B242-B923-4935B909FE3B}">
  <we:reference id="wa104382081" version="1.55.1.0" store="en-US" storeType="OMEX"/>
  <we:alternateReferences>
    <we:reference id="WA104382081" version="1.55.1.0" store="WA104382081"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047A0-35BD-8C47-91E3-F2E2E74B8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22</Pages>
  <Words>78410</Words>
  <Characters>446939</Characters>
  <Application>Microsoft Office Word</Application>
  <DocSecurity>0</DocSecurity>
  <Lines>3724</Lines>
  <Paragraphs>1048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Shivesh Chaudhary</dc:creator>
  <cp:keywords/>
  <dc:description/>
  <cp:lastModifiedBy>Shivesh Chaudhary</cp:lastModifiedBy>
  <cp:revision>7</cp:revision>
  <dcterms:created xsi:type="dcterms:W3CDTF">2025-07-31T15:22:00Z</dcterms:created>
  <dcterms:modified xsi:type="dcterms:W3CDTF">2025-08-25T01:53:00Z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34ca2898-47e9-38f0-a9df-41fc8824ff81</vt:lpwstr>
  </property>
  <property fmtid="{D5CDD505-2E9C-101B-9397-08002B2CF9AE}" pid="24" name="Mendeley Citation Style_1">
    <vt:lpwstr>http://www.zotero.org/styles/nature</vt:lpwstr>
  </property>
</Properties>
</file>